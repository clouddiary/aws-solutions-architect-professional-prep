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b w:val="0"/>
          <w:bCs w:val="0"/>
          <w:color w:val="auto"/>
          <w:sz w:val="2"/>
          <w:szCs w:val="2"/>
        </w:rPr>
        <w:id w:val="89512093"/>
        <w:lock w:val="sdtContentLocked"/>
        <w:group/>
      </w:sdtPr>
      <w:sdtEndPr>
        <w:rPr>
          <w:sz w:val="22"/>
          <w:szCs w:val="20"/>
        </w:rPr>
      </w:sdtEndPr>
      <w:sdtContent>
        <w:sdt>
          <w:sdtPr>
            <w:rPr>
              <w:rFonts w:ascii="inherit" w:eastAsia="Times New Roman" w:hAnsi="inherit" w:cs="Times New Roman"/>
              <w:color w:val="666666"/>
              <w:kern w:val="36"/>
              <w:sz w:val="48"/>
              <w:szCs w:val="48"/>
              <w:bdr w:val="none" w:sz="0" w:space="0" w:color="auto" w:frame="1"/>
            </w:rPr>
            <w:alias w:val="Post Title"/>
            <w:id w:val="89512082"/>
            <w:placeholder>
              <w:docPart w:val="89512082"/>
            </w:placeholder>
            <w:dataBinding w:xpath="/ns0:BlogPostInfo/ns0:PostTitle" w:storeItemID="{5F329CAD-B019-4FA6-9FEF-74898909AD20}"/>
            <w:text/>
          </w:sdtPr>
          <w:sdtEndPr/>
          <w:sdtContent>
            <w:p w14:paraId="7BC141D6" w14:textId="6B1F01CF" w:rsidR="00E947D7" w:rsidRDefault="001B4E59">
              <w:pPr>
                <w:pStyle w:val="Publishwithline"/>
              </w:pPr>
              <w:r>
                <w:rPr>
                  <w:rFonts w:ascii="inherit" w:eastAsia="Times New Roman" w:hAnsi="inherit" w:cs="Times New Roman"/>
                  <w:color w:val="666666"/>
                  <w:kern w:val="36"/>
                  <w:sz w:val="48"/>
                  <w:szCs w:val="48"/>
                  <w:bdr w:val="none" w:sz="0" w:space="0" w:color="auto" w:frame="1"/>
                </w:rPr>
                <w:t>EBS Volumes/Snapshots</w:t>
              </w:r>
            </w:p>
          </w:sdtContent>
        </w:sdt>
        <w:p w14:paraId="4007A0B5" w14:textId="77777777" w:rsidR="00E947D7" w:rsidRDefault="00E947D7">
          <w:pPr>
            <w:pStyle w:val="underline"/>
          </w:pPr>
        </w:p>
        <w:p w14:paraId="3C777A2C" w14:textId="360025DA" w:rsidR="00C22F4C" w:rsidRDefault="00921792" w:rsidP="00467AF7">
          <w:pPr>
            <w:numPr>
              <w:ilvl w:val="0"/>
              <w:numId w:val="34"/>
            </w:numPr>
            <w:shd w:val="clear" w:color="auto" w:fill="FFFFFF"/>
            <w:spacing w:after="0"/>
            <w:ind w:left="1125" w:firstLine="0"/>
            <w:textAlignment w:val="baseline"/>
            <w:divId w:val="1213736252"/>
          </w:pPr>
        </w:p>
      </w:sdtContent>
    </w:sdt>
    <w:p w14:paraId="339EF42F" w14:textId="3BD6E0C2" w:rsidR="005337C4" w:rsidRDefault="005337C4" w:rsidP="005337C4">
      <w:pPr>
        <w:pStyle w:val="Heading1"/>
        <w:shd w:val="clear" w:color="auto" w:fill="FFFFFF"/>
        <w:spacing w:before="0"/>
        <w:textAlignment w:val="baseline"/>
        <w:divId w:val="1213736252"/>
        <w:rPr>
          <w:rFonts w:ascii="Georgia" w:hAnsi="Georgia"/>
          <w:b w:val="0"/>
          <w:bCs w:val="0"/>
          <w:color w:val="666666"/>
        </w:rPr>
      </w:pPr>
      <w:r>
        <w:rPr>
          <w:rFonts w:ascii="inherit" w:hAnsi="inherit"/>
          <w:b w:val="0"/>
          <w:bCs w:val="0"/>
          <w:color w:val="666666"/>
          <w:bdr w:val="none" w:sz="0" w:space="0" w:color="auto" w:frame="1"/>
        </w:rPr>
        <w:t>EC2 Elastic Block Storage – EBS Overview</w:t>
      </w:r>
    </w:p>
    <w:p w14:paraId="740A79C6" w14:textId="77777777" w:rsidR="005337C4" w:rsidRPr="00A12DB0" w:rsidRDefault="005337C4" w:rsidP="005337C4">
      <w:pPr>
        <w:numPr>
          <w:ilvl w:val="0"/>
          <w:numId w:val="32"/>
        </w:numPr>
        <w:shd w:val="clear" w:color="auto" w:fill="FFFFFF"/>
        <w:spacing w:after="0"/>
        <w:ind w:left="1125"/>
        <w:textAlignment w:val="baseline"/>
        <w:divId w:val="1213736252"/>
        <w:rPr>
          <w:rFonts w:ascii="inherit" w:hAnsi="inherit"/>
          <w:color w:val="00B050"/>
          <w:sz w:val="27"/>
          <w:szCs w:val="27"/>
        </w:rPr>
      </w:pPr>
      <w:r w:rsidRPr="00A12DB0">
        <w:rPr>
          <w:rFonts w:ascii="inherit" w:hAnsi="inherit"/>
          <w:color w:val="00B050"/>
          <w:sz w:val="27"/>
          <w:szCs w:val="27"/>
        </w:rPr>
        <w:t>Amazon EBS provides highly available, reliable, durable, block-level storage volumes that can be attached to a running instance</w:t>
      </w:r>
    </w:p>
    <w:p w14:paraId="50EEA4CE" w14:textId="77777777" w:rsidR="005337C4" w:rsidRPr="00A12DB0" w:rsidRDefault="005337C4" w:rsidP="005337C4">
      <w:pPr>
        <w:numPr>
          <w:ilvl w:val="0"/>
          <w:numId w:val="32"/>
        </w:numPr>
        <w:shd w:val="clear" w:color="auto" w:fill="FFFFFF"/>
        <w:spacing w:after="0"/>
        <w:ind w:left="1125"/>
        <w:textAlignment w:val="baseline"/>
        <w:divId w:val="1213736252"/>
        <w:rPr>
          <w:rFonts w:ascii="inherit" w:hAnsi="inherit"/>
          <w:color w:val="00B050"/>
          <w:sz w:val="27"/>
          <w:szCs w:val="27"/>
        </w:rPr>
      </w:pPr>
      <w:r w:rsidRPr="00A12DB0">
        <w:rPr>
          <w:rFonts w:ascii="inherit" w:hAnsi="inherit"/>
          <w:color w:val="00B050"/>
          <w:sz w:val="27"/>
          <w:szCs w:val="27"/>
        </w:rPr>
        <w:t>EBS as a primary storage device is recommended for data that requires frequent and granular updates </w:t>
      </w:r>
      <w:r w:rsidRPr="00A12DB0">
        <w:rPr>
          <w:rStyle w:val="Emphasis"/>
          <w:rFonts w:ascii="inherit" w:hAnsi="inherit"/>
          <w:color w:val="00B050"/>
          <w:sz w:val="27"/>
          <w:szCs w:val="27"/>
          <w:bdr w:val="none" w:sz="0" w:space="0" w:color="auto" w:frame="1"/>
        </w:rPr>
        <w:t>for e.g. running a database or filesystems</w:t>
      </w:r>
    </w:p>
    <w:p w14:paraId="6E3540AF" w14:textId="77777777" w:rsidR="005337C4" w:rsidRPr="00A12DB0" w:rsidRDefault="005337C4" w:rsidP="005337C4">
      <w:pPr>
        <w:numPr>
          <w:ilvl w:val="0"/>
          <w:numId w:val="32"/>
        </w:numPr>
        <w:shd w:val="clear" w:color="auto" w:fill="FFFFFF"/>
        <w:spacing w:after="0"/>
        <w:ind w:left="1125"/>
        <w:textAlignment w:val="baseline"/>
        <w:divId w:val="1213736252"/>
        <w:rPr>
          <w:rFonts w:ascii="inherit" w:hAnsi="inherit"/>
          <w:color w:val="00B050"/>
          <w:sz w:val="27"/>
          <w:szCs w:val="27"/>
        </w:rPr>
      </w:pPr>
      <w:r w:rsidRPr="00A12DB0">
        <w:rPr>
          <w:rFonts w:ascii="inherit" w:hAnsi="inherit"/>
          <w:color w:val="00B050"/>
          <w:sz w:val="27"/>
          <w:szCs w:val="27"/>
        </w:rPr>
        <w:t>An EBS volume behaves like a raw, unformatted, external block device that can be attached to a single EC2 instance at a time</w:t>
      </w:r>
    </w:p>
    <w:p w14:paraId="0BFF6F37" w14:textId="77777777" w:rsidR="005337C4" w:rsidRPr="00A12DB0" w:rsidRDefault="005337C4" w:rsidP="005337C4">
      <w:pPr>
        <w:numPr>
          <w:ilvl w:val="0"/>
          <w:numId w:val="32"/>
        </w:numPr>
        <w:shd w:val="clear" w:color="auto" w:fill="FFFFFF"/>
        <w:spacing w:after="0"/>
        <w:ind w:left="1125"/>
        <w:textAlignment w:val="baseline"/>
        <w:divId w:val="1213736252"/>
        <w:rPr>
          <w:rFonts w:ascii="inherit" w:hAnsi="inherit"/>
          <w:color w:val="00B050"/>
          <w:sz w:val="27"/>
          <w:szCs w:val="27"/>
        </w:rPr>
      </w:pPr>
      <w:r w:rsidRPr="00A12DB0">
        <w:rPr>
          <w:rFonts w:ascii="inherit" w:hAnsi="inherit"/>
          <w:color w:val="00B050"/>
          <w:sz w:val="27"/>
          <w:szCs w:val="27"/>
        </w:rPr>
        <w:t>EBS volume persists independently from the running life of an instance.</w:t>
      </w:r>
    </w:p>
    <w:p w14:paraId="615A4B59" w14:textId="77777777" w:rsidR="005337C4" w:rsidRPr="00A12DB0" w:rsidRDefault="005337C4" w:rsidP="005337C4">
      <w:pPr>
        <w:numPr>
          <w:ilvl w:val="0"/>
          <w:numId w:val="32"/>
        </w:numPr>
        <w:shd w:val="clear" w:color="auto" w:fill="FFFFFF"/>
        <w:spacing w:after="0"/>
        <w:ind w:left="1125"/>
        <w:textAlignment w:val="baseline"/>
        <w:divId w:val="1213736252"/>
        <w:rPr>
          <w:rFonts w:ascii="inherit" w:hAnsi="inherit"/>
          <w:color w:val="00B050"/>
          <w:sz w:val="27"/>
          <w:szCs w:val="27"/>
        </w:rPr>
      </w:pPr>
      <w:r w:rsidRPr="00A12DB0">
        <w:rPr>
          <w:rFonts w:ascii="inherit" w:hAnsi="inherit"/>
          <w:color w:val="00B050"/>
          <w:sz w:val="27"/>
          <w:szCs w:val="27"/>
        </w:rPr>
        <w:t>An EBS volume can be attached to any instance within the </w:t>
      </w:r>
      <w:r w:rsidRPr="00A12DB0">
        <w:rPr>
          <w:rStyle w:val="Strong"/>
          <w:rFonts w:ascii="inherit" w:hAnsi="inherit"/>
          <w:color w:val="00B050"/>
          <w:sz w:val="27"/>
          <w:szCs w:val="27"/>
          <w:bdr w:val="none" w:sz="0" w:space="0" w:color="auto" w:frame="1"/>
        </w:rPr>
        <w:t>same Availability Zone</w:t>
      </w:r>
      <w:r w:rsidRPr="00A12DB0">
        <w:rPr>
          <w:rFonts w:ascii="inherit" w:hAnsi="inherit"/>
          <w:color w:val="00B050"/>
          <w:sz w:val="27"/>
          <w:szCs w:val="27"/>
        </w:rPr>
        <w:t>, and can be used like any other physical hard drive.</w:t>
      </w:r>
    </w:p>
    <w:p w14:paraId="60098247" w14:textId="77777777" w:rsidR="005337C4" w:rsidRPr="00A12DB0" w:rsidRDefault="005337C4" w:rsidP="005337C4">
      <w:pPr>
        <w:numPr>
          <w:ilvl w:val="0"/>
          <w:numId w:val="32"/>
        </w:numPr>
        <w:shd w:val="clear" w:color="auto" w:fill="FFFFFF"/>
        <w:spacing w:after="0"/>
        <w:ind w:left="1125"/>
        <w:textAlignment w:val="baseline"/>
        <w:divId w:val="1213736252"/>
        <w:rPr>
          <w:rFonts w:ascii="inherit" w:hAnsi="inherit"/>
          <w:color w:val="00B050"/>
          <w:sz w:val="27"/>
          <w:szCs w:val="27"/>
        </w:rPr>
      </w:pPr>
      <w:r w:rsidRPr="00A12DB0">
        <w:rPr>
          <w:rFonts w:ascii="inherit" w:hAnsi="inherit"/>
          <w:color w:val="00B050"/>
          <w:sz w:val="27"/>
          <w:szCs w:val="27"/>
        </w:rPr>
        <w:t>EBS volumes allows encryption using the EBS encryption feature. All data stored at rest, disk I/O, and snapshots created from the volume are encrypted. Encryption occurs on the EC2 instance, providing encryption of data-in-transit from EC2 to the EBS volume</w:t>
      </w:r>
    </w:p>
    <w:p w14:paraId="67D7BBAD" w14:textId="77777777" w:rsidR="005337C4" w:rsidRPr="00A12DB0" w:rsidRDefault="005337C4" w:rsidP="005337C4">
      <w:pPr>
        <w:numPr>
          <w:ilvl w:val="0"/>
          <w:numId w:val="32"/>
        </w:numPr>
        <w:shd w:val="clear" w:color="auto" w:fill="FFFFFF"/>
        <w:spacing w:after="0"/>
        <w:ind w:left="1125"/>
        <w:textAlignment w:val="baseline"/>
        <w:divId w:val="1213736252"/>
        <w:rPr>
          <w:rFonts w:ascii="inherit" w:hAnsi="inherit"/>
          <w:b/>
          <w:bCs/>
          <w:color w:val="00B050"/>
          <w:sz w:val="27"/>
          <w:szCs w:val="27"/>
        </w:rPr>
      </w:pPr>
      <w:r w:rsidRPr="00A12DB0">
        <w:rPr>
          <w:rFonts w:ascii="inherit" w:hAnsi="inherit"/>
          <w:b/>
          <w:bCs/>
          <w:color w:val="00B050"/>
          <w:sz w:val="27"/>
          <w:szCs w:val="27"/>
        </w:rPr>
        <w:t>EBS volumes can be backed up by creating a snapshot of the volume, which is stored in S3.  EBS volumes can be created from a snapshot can be attached to an another instance within the same region</w:t>
      </w:r>
    </w:p>
    <w:p w14:paraId="5A47CC8A" w14:textId="77777777" w:rsidR="005337C4" w:rsidRPr="00A12DB0" w:rsidRDefault="005337C4" w:rsidP="005337C4">
      <w:pPr>
        <w:numPr>
          <w:ilvl w:val="0"/>
          <w:numId w:val="32"/>
        </w:numPr>
        <w:shd w:val="clear" w:color="auto" w:fill="FFFFFF"/>
        <w:spacing w:after="0"/>
        <w:ind w:left="1125"/>
        <w:textAlignment w:val="baseline"/>
        <w:divId w:val="1213736252"/>
        <w:rPr>
          <w:rFonts w:ascii="inherit" w:hAnsi="inherit"/>
          <w:b/>
          <w:bCs/>
          <w:color w:val="00B050"/>
          <w:sz w:val="27"/>
          <w:szCs w:val="27"/>
        </w:rPr>
      </w:pPr>
      <w:r w:rsidRPr="00A12DB0">
        <w:rPr>
          <w:rFonts w:ascii="inherit" w:hAnsi="inherit"/>
          <w:b/>
          <w:bCs/>
          <w:color w:val="00B050"/>
          <w:sz w:val="27"/>
          <w:szCs w:val="27"/>
        </w:rPr>
        <w:t>EBS volumes are created in a specific Availability Zone, and can then be attached to any instances in that same Availability Zone. To make a volume available outside of the Availability Zone, create a snapshot and restore that snapshot to a new volume anywhere in that region</w:t>
      </w:r>
    </w:p>
    <w:p w14:paraId="0F7EAB2B" w14:textId="77777777" w:rsidR="005337C4" w:rsidRPr="00A12DB0" w:rsidRDefault="005337C4" w:rsidP="005337C4">
      <w:pPr>
        <w:numPr>
          <w:ilvl w:val="0"/>
          <w:numId w:val="32"/>
        </w:numPr>
        <w:shd w:val="clear" w:color="auto" w:fill="FFFFFF"/>
        <w:spacing w:after="0"/>
        <w:ind w:left="1125"/>
        <w:textAlignment w:val="baseline"/>
        <w:divId w:val="1213736252"/>
        <w:rPr>
          <w:rFonts w:ascii="inherit" w:hAnsi="inherit"/>
          <w:b/>
          <w:bCs/>
          <w:color w:val="00B050"/>
          <w:sz w:val="27"/>
          <w:szCs w:val="27"/>
        </w:rPr>
      </w:pPr>
      <w:r w:rsidRPr="00A12DB0">
        <w:rPr>
          <w:rFonts w:ascii="inherit" w:hAnsi="inherit"/>
          <w:b/>
          <w:bCs/>
          <w:color w:val="00B050"/>
          <w:sz w:val="27"/>
          <w:szCs w:val="27"/>
        </w:rPr>
        <w:t>Snapshots can also be copied to other regions and then restored to new volumes, making it easier to leverage multiple AWS regions for geographical expansion, data center migration, and disaster recovery.</w:t>
      </w:r>
    </w:p>
    <w:p w14:paraId="09794CB8" w14:textId="5C13D3CA" w:rsidR="005337C4" w:rsidRDefault="005337C4" w:rsidP="005337C4">
      <w:pPr>
        <w:numPr>
          <w:ilvl w:val="0"/>
          <w:numId w:val="32"/>
        </w:numPr>
        <w:shd w:val="clear" w:color="auto" w:fill="FFFFFF"/>
        <w:spacing w:after="0"/>
        <w:ind w:left="1125"/>
        <w:textAlignment w:val="baseline"/>
        <w:divId w:val="1213736252"/>
        <w:rPr>
          <w:rFonts w:ascii="inherit" w:hAnsi="inherit"/>
          <w:color w:val="666666"/>
          <w:sz w:val="27"/>
          <w:szCs w:val="27"/>
        </w:rPr>
      </w:pPr>
      <w:r>
        <w:rPr>
          <w:rFonts w:ascii="inherit" w:hAnsi="inherit"/>
          <w:color w:val="666666"/>
          <w:sz w:val="27"/>
          <w:szCs w:val="27"/>
        </w:rPr>
        <w:t>General Purpose (SSD) volumes support up to </w:t>
      </w:r>
      <w:del w:id="0" w:author="Unknown">
        <w:r>
          <w:rPr>
            <w:rFonts w:ascii="inherit" w:hAnsi="inherit"/>
            <w:color w:val="666666"/>
            <w:sz w:val="27"/>
            <w:szCs w:val="27"/>
            <w:bdr w:val="none" w:sz="0" w:space="0" w:color="auto" w:frame="1"/>
          </w:rPr>
          <w:delText>10,000</w:delText>
        </w:r>
      </w:del>
      <w:r>
        <w:rPr>
          <w:rFonts w:ascii="inherit" w:hAnsi="inherit"/>
          <w:color w:val="666666"/>
          <w:sz w:val="27"/>
          <w:szCs w:val="27"/>
        </w:rPr>
        <w:t> 16000 IOPS and </w:t>
      </w:r>
      <w:del w:id="1" w:author="Unknown">
        <w:r>
          <w:rPr>
            <w:rFonts w:ascii="inherit" w:hAnsi="inherit"/>
            <w:color w:val="666666"/>
            <w:sz w:val="27"/>
            <w:szCs w:val="27"/>
            <w:bdr w:val="none" w:sz="0" w:space="0" w:color="auto" w:frame="1"/>
          </w:rPr>
          <w:delText>160 </w:delText>
        </w:r>
      </w:del>
      <w:r>
        <w:rPr>
          <w:rFonts w:ascii="inherit" w:hAnsi="inherit"/>
          <w:color w:val="666666"/>
          <w:sz w:val="27"/>
          <w:szCs w:val="27"/>
        </w:rPr>
        <w:t>250 MB/s of throughput and Provisioned IOPS (SSD) volumes support up to </w:t>
      </w:r>
      <w:del w:id="2" w:author="Unknown">
        <w:r>
          <w:rPr>
            <w:rFonts w:ascii="inherit" w:hAnsi="inherit"/>
            <w:color w:val="666666"/>
            <w:sz w:val="27"/>
            <w:szCs w:val="27"/>
            <w:bdr w:val="none" w:sz="0" w:space="0" w:color="auto" w:frame="1"/>
          </w:rPr>
          <w:delText>20,000</w:delText>
        </w:r>
      </w:del>
      <w:r>
        <w:rPr>
          <w:rFonts w:ascii="inherit" w:hAnsi="inherit"/>
          <w:color w:val="666666"/>
          <w:sz w:val="27"/>
          <w:szCs w:val="27"/>
        </w:rPr>
        <w:t> </w:t>
      </w:r>
      <w:r w:rsidR="00323211">
        <w:rPr>
          <w:rFonts w:ascii="inherit" w:hAnsi="inherit"/>
          <w:color w:val="666666"/>
          <w:sz w:val="27"/>
          <w:szCs w:val="27"/>
        </w:rPr>
        <w:t>80,000</w:t>
      </w:r>
      <w:r>
        <w:rPr>
          <w:rFonts w:ascii="inherit" w:hAnsi="inherit"/>
          <w:color w:val="666666"/>
          <w:sz w:val="27"/>
          <w:szCs w:val="27"/>
        </w:rPr>
        <w:t xml:space="preserve"> IOPS and </w:t>
      </w:r>
      <w:del w:id="3" w:author="Unknown">
        <w:r>
          <w:rPr>
            <w:rFonts w:ascii="inherit" w:hAnsi="inherit"/>
            <w:color w:val="666666"/>
            <w:sz w:val="27"/>
            <w:szCs w:val="27"/>
            <w:bdr w:val="none" w:sz="0" w:space="0" w:color="auto" w:frame="1"/>
          </w:rPr>
          <w:delText>320</w:delText>
        </w:r>
      </w:del>
      <w:r>
        <w:rPr>
          <w:rFonts w:ascii="inherit" w:hAnsi="inherit"/>
          <w:color w:val="666666"/>
          <w:sz w:val="27"/>
          <w:szCs w:val="27"/>
        </w:rPr>
        <w:t> 1000 MB/s of throughput.</w:t>
      </w:r>
    </w:p>
    <w:p w14:paraId="7FB0DFC5" w14:textId="17D7E078" w:rsidR="00EE08C0" w:rsidRPr="00BF3C53" w:rsidRDefault="00B47586" w:rsidP="005337C4">
      <w:pPr>
        <w:numPr>
          <w:ilvl w:val="0"/>
          <w:numId w:val="32"/>
        </w:numPr>
        <w:shd w:val="clear" w:color="auto" w:fill="FFFFFF"/>
        <w:spacing w:after="0"/>
        <w:ind w:left="1125"/>
        <w:textAlignment w:val="baseline"/>
        <w:divId w:val="1213736252"/>
        <w:rPr>
          <w:rFonts w:ascii="inherit" w:hAnsi="inherit"/>
          <w:b/>
          <w:bCs/>
          <w:color w:val="666666"/>
          <w:sz w:val="27"/>
          <w:szCs w:val="27"/>
        </w:rPr>
      </w:pPr>
      <w:r w:rsidRPr="00A12DB0">
        <w:rPr>
          <w:rFonts w:ascii="inherit" w:hAnsi="inherit"/>
          <w:b/>
          <w:bCs/>
          <w:color w:val="00B050"/>
          <w:sz w:val="27"/>
          <w:szCs w:val="27"/>
        </w:rPr>
        <w:t xml:space="preserve">EBS </w:t>
      </w:r>
      <w:r w:rsidR="00EE08C0" w:rsidRPr="00A12DB0">
        <w:rPr>
          <w:rFonts w:ascii="inherit" w:hAnsi="inherit"/>
          <w:b/>
          <w:bCs/>
          <w:color w:val="00B050"/>
          <w:sz w:val="27"/>
          <w:szCs w:val="27"/>
        </w:rPr>
        <w:t>Volumes can be re-sized to a larger size while its is attached to a running instance.</w:t>
      </w:r>
    </w:p>
    <w:p w14:paraId="4FCB0D6C" w14:textId="3BCEBA0F" w:rsidR="00BF3C53" w:rsidRDefault="00BF3C53" w:rsidP="00BF3C53">
      <w:pPr>
        <w:shd w:val="clear" w:color="auto" w:fill="FFFFFF"/>
        <w:spacing w:after="0"/>
        <w:ind w:left="1125"/>
        <w:textAlignment w:val="baseline"/>
        <w:divId w:val="1213736252"/>
        <w:rPr>
          <w:rFonts w:ascii="inherit" w:hAnsi="inherit"/>
          <w:b/>
          <w:bCs/>
          <w:color w:val="00B050"/>
          <w:sz w:val="27"/>
          <w:szCs w:val="27"/>
        </w:rPr>
      </w:pPr>
    </w:p>
    <w:p w14:paraId="04C4926A" w14:textId="47B57883" w:rsidR="00BF3C53" w:rsidRPr="00A12DB0" w:rsidRDefault="00BF3C53" w:rsidP="00BF3C53">
      <w:pPr>
        <w:shd w:val="clear" w:color="auto" w:fill="FFFFFF"/>
        <w:spacing w:after="0"/>
        <w:ind w:left="1125"/>
        <w:textAlignment w:val="baseline"/>
        <w:divId w:val="1213736252"/>
        <w:rPr>
          <w:rFonts w:ascii="inherit" w:hAnsi="inherit"/>
          <w:b/>
          <w:bCs/>
          <w:color w:val="666666"/>
          <w:sz w:val="27"/>
          <w:szCs w:val="27"/>
        </w:rPr>
      </w:pPr>
      <w:r>
        <w:rPr>
          <w:noProof/>
        </w:rPr>
        <w:drawing>
          <wp:inline distT="0" distB="0" distL="0" distR="0" wp14:anchorId="17DD202B" wp14:editId="1927DEA6">
            <wp:extent cx="11372850" cy="6019800"/>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9"/>
                    <a:stretch>
                      <a:fillRect/>
                    </a:stretch>
                  </pic:blipFill>
                  <pic:spPr>
                    <a:xfrm>
                      <a:off x="0" y="0"/>
                      <a:ext cx="11372850" cy="6019800"/>
                    </a:xfrm>
                    <a:prstGeom prst="rect">
                      <a:avLst/>
                    </a:prstGeom>
                  </pic:spPr>
                </pic:pic>
              </a:graphicData>
            </a:graphic>
          </wp:inline>
        </w:drawing>
      </w:r>
    </w:p>
    <w:p w14:paraId="0D80D5E3" w14:textId="77777777" w:rsidR="005337C4" w:rsidRDefault="005337C4" w:rsidP="0050768F">
      <w:pPr>
        <w:shd w:val="clear" w:color="auto" w:fill="FFFFFF"/>
        <w:spacing w:after="0"/>
        <w:ind w:left="1125"/>
        <w:textAlignment w:val="baseline"/>
        <w:divId w:val="1213736252"/>
        <w:rPr>
          <w:rFonts w:ascii="inherit" w:hAnsi="inherit"/>
          <w:color w:val="666666"/>
          <w:sz w:val="27"/>
          <w:szCs w:val="27"/>
        </w:rPr>
      </w:pPr>
      <w:del w:id="4" w:author="Unknown">
        <w:r>
          <w:rPr>
            <w:rFonts w:ascii="inherit" w:hAnsi="inherit"/>
            <w:color w:val="666666"/>
            <w:sz w:val="27"/>
            <w:szCs w:val="27"/>
            <w:bdr w:val="none" w:sz="0" w:space="0" w:color="auto" w:frame="1"/>
          </w:rPr>
          <w:delText>EBS Magnetic volumes can be created from 1 GiB to 1 TiB in size; EBS General Purpose (SSD) and Provisioned IOPS (SSD) volumes can be created up to 16 TiB in size</w:delText>
        </w:r>
      </w:del>
    </w:p>
    <w:p w14:paraId="229A0AEE" w14:textId="77777777" w:rsidR="005337C4" w:rsidRDefault="005337C4" w:rsidP="005337C4">
      <w:pPr>
        <w:pStyle w:val="Heading2"/>
        <w:shd w:val="clear" w:color="auto" w:fill="FFFFFF"/>
        <w:spacing w:before="0"/>
        <w:textAlignment w:val="baseline"/>
        <w:divId w:val="1213736252"/>
        <w:rPr>
          <w:rFonts w:ascii="Georgia" w:hAnsi="Georgia"/>
          <w:b w:val="0"/>
          <w:bCs w:val="0"/>
          <w:color w:val="666666"/>
          <w:sz w:val="42"/>
          <w:szCs w:val="42"/>
        </w:rPr>
      </w:pPr>
      <w:r>
        <w:rPr>
          <w:rFonts w:ascii="inherit" w:hAnsi="inherit"/>
          <w:b w:val="0"/>
          <w:bCs w:val="0"/>
          <w:color w:val="666666"/>
          <w:sz w:val="42"/>
          <w:szCs w:val="42"/>
          <w:bdr w:val="none" w:sz="0" w:space="0" w:color="auto" w:frame="1"/>
        </w:rPr>
        <w:t>EBS Benefits</w:t>
      </w:r>
    </w:p>
    <w:p w14:paraId="0AA21F69" w14:textId="77777777" w:rsidR="005337C4" w:rsidRPr="00C36390" w:rsidRDefault="005337C4" w:rsidP="005337C4">
      <w:pPr>
        <w:numPr>
          <w:ilvl w:val="0"/>
          <w:numId w:val="33"/>
        </w:numPr>
        <w:shd w:val="clear" w:color="auto" w:fill="FFFFFF"/>
        <w:spacing w:after="0"/>
        <w:ind w:left="1125"/>
        <w:textAlignment w:val="baseline"/>
        <w:divId w:val="1213736252"/>
        <w:rPr>
          <w:rFonts w:ascii="inherit" w:hAnsi="inherit"/>
          <w:color w:val="00B050"/>
          <w:sz w:val="27"/>
          <w:szCs w:val="27"/>
        </w:rPr>
      </w:pPr>
      <w:r w:rsidRPr="00C36390">
        <w:rPr>
          <w:rFonts w:ascii="inherit" w:hAnsi="inherit"/>
          <w:color w:val="00B050"/>
          <w:sz w:val="27"/>
          <w:szCs w:val="27"/>
        </w:rPr>
        <w:t>Data Availability</w:t>
      </w:r>
    </w:p>
    <w:p w14:paraId="089BB58C" w14:textId="77777777" w:rsidR="005337C4" w:rsidRPr="00C36390" w:rsidRDefault="005337C4" w:rsidP="005337C4">
      <w:pPr>
        <w:numPr>
          <w:ilvl w:val="1"/>
          <w:numId w:val="33"/>
        </w:numPr>
        <w:shd w:val="clear" w:color="auto" w:fill="FFFFFF"/>
        <w:spacing w:after="0"/>
        <w:ind w:left="2250"/>
        <w:textAlignment w:val="baseline"/>
        <w:divId w:val="1213736252"/>
        <w:rPr>
          <w:rFonts w:ascii="inherit" w:hAnsi="inherit"/>
          <w:color w:val="00B050"/>
          <w:sz w:val="27"/>
          <w:szCs w:val="27"/>
        </w:rPr>
      </w:pPr>
      <w:r w:rsidRPr="00C36390">
        <w:rPr>
          <w:rFonts w:ascii="inherit" w:hAnsi="inherit"/>
          <w:color w:val="00B050"/>
          <w:sz w:val="27"/>
          <w:szCs w:val="27"/>
        </w:rPr>
        <w:t>EBS volume is automatically replicated in an Availability Zone to prevent data loss due to failure of any single hardware component.</w:t>
      </w:r>
    </w:p>
    <w:p w14:paraId="58906A64" w14:textId="77777777" w:rsidR="005337C4" w:rsidRPr="00C36390" w:rsidRDefault="005337C4" w:rsidP="005337C4">
      <w:pPr>
        <w:numPr>
          <w:ilvl w:val="0"/>
          <w:numId w:val="33"/>
        </w:numPr>
        <w:shd w:val="clear" w:color="auto" w:fill="FFFFFF"/>
        <w:spacing w:after="0"/>
        <w:ind w:left="1125"/>
        <w:textAlignment w:val="baseline"/>
        <w:divId w:val="1213736252"/>
        <w:rPr>
          <w:rFonts w:ascii="inherit" w:hAnsi="inherit"/>
          <w:color w:val="00B050"/>
          <w:sz w:val="27"/>
          <w:szCs w:val="27"/>
        </w:rPr>
      </w:pPr>
      <w:r w:rsidRPr="00C36390">
        <w:rPr>
          <w:rFonts w:ascii="inherit" w:hAnsi="inherit"/>
          <w:color w:val="00B050"/>
          <w:sz w:val="27"/>
          <w:szCs w:val="27"/>
        </w:rPr>
        <w:t>Data Persistence</w:t>
      </w:r>
    </w:p>
    <w:p w14:paraId="374E5073" w14:textId="77777777" w:rsidR="005337C4" w:rsidRPr="00C36390" w:rsidRDefault="005337C4" w:rsidP="005337C4">
      <w:pPr>
        <w:numPr>
          <w:ilvl w:val="1"/>
          <w:numId w:val="33"/>
        </w:numPr>
        <w:shd w:val="clear" w:color="auto" w:fill="FFFFFF"/>
        <w:spacing w:after="0"/>
        <w:ind w:left="2250"/>
        <w:textAlignment w:val="baseline"/>
        <w:divId w:val="1213736252"/>
        <w:rPr>
          <w:rFonts w:ascii="inherit" w:hAnsi="inherit"/>
          <w:color w:val="00B050"/>
          <w:sz w:val="27"/>
          <w:szCs w:val="27"/>
        </w:rPr>
      </w:pPr>
      <w:r w:rsidRPr="00C36390">
        <w:rPr>
          <w:rFonts w:ascii="inherit" w:hAnsi="inherit"/>
          <w:color w:val="00B050"/>
          <w:sz w:val="27"/>
          <w:szCs w:val="27"/>
        </w:rPr>
        <w:t>persists independently of the running life of an EC2 instance</w:t>
      </w:r>
    </w:p>
    <w:p w14:paraId="5271289D" w14:textId="77777777" w:rsidR="005337C4" w:rsidRPr="00C36390" w:rsidRDefault="005337C4" w:rsidP="005337C4">
      <w:pPr>
        <w:numPr>
          <w:ilvl w:val="1"/>
          <w:numId w:val="33"/>
        </w:numPr>
        <w:shd w:val="clear" w:color="auto" w:fill="FFFFFF"/>
        <w:spacing w:after="0"/>
        <w:ind w:left="2250"/>
        <w:textAlignment w:val="baseline"/>
        <w:divId w:val="1213736252"/>
        <w:rPr>
          <w:rFonts w:ascii="inherit" w:hAnsi="inherit"/>
          <w:color w:val="00B050"/>
          <w:sz w:val="27"/>
          <w:szCs w:val="27"/>
        </w:rPr>
      </w:pPr>
      <w:r w:rsidRPr="00C36390">
        <w:rPr>
          <w:rFonts w:ascii="inherit" w:hAnsi="inherit"/>
          <w:color w:val="00B050"/>
          <w:sz w:val="27"/>
          <w:szCs w:val="27"/>
        </w:rPr>
        <w:t>persists when an instance is stopped and started or rebooted</w:t>
      </w:r>
    </w:p>
    <w:p w14:paraId="5A2FEAE5" w14:textId="77777777" w:rsidR="005337C4" w:rsidRPr="00C36390" w:rsidRDefault="005337C4" w:rsidP="005337C4">
      <w:pPr>
        <w:numPr>
          <w:ilvl w:val="1"/>
          <w:numId w:val="33"/>
        </w:numPr>
        <w:shd w:val="clear" w:color="auto" w:fill="FFFFFF"/>
        <w:spacing w:after="0"/>
        <w:ind w:left="2250"/>
        <w:textAlignment w:val="baseline"/>
        <w:divId w:val="1213736252"/>
        <w:rPr>
          <w:rFonts w:ascii="inherit" w:hAnsi="inherit"/>
          <w:color w:val="00B050"/>
          <w:sz w:val="27"/>
          <w:szCs w:val="27"/>
        </w:rPr>
      </w:pPr>
      <w:r w:rsidRPr="00C36390">
        <w:rPr>
          <w:rFonts w:ascii="inherit" w:hAnsi="inherit"/>
          <w:color w:val="00B050"/>
          <w:sz w:val="27"/>
          <w:szCs w:val="27"/>
        </w:rPr>
        <w:t>Root EBS volume is deleted, by default, on Instance termination but can be modified by changing the </w:t>
      </w:r>
      <w:r w:rsidRPr="00C36390">
        <w:rPr>
          <w:rStyle w:val="HTMLCode"/>
          <w:rFonts w:ascii="Consolas" w:eastAsiaTheme="minorEastAsia" w:hAnsi="Consolas"/>
          <w:color w:val="00B050"/>
          <w:sz w:val="27"/>
          <w:szCs w:val="27"/>
          <w:bdr w:val="none" w:sz="0" w:space="0" w:color="auto" w:frame="1"/>
        </w:rPr>
        <w:t>DeleteOnTermination</w:t>
      </w:r>
      <w:r w:rsidRPr="00C36390">
        <w:rPr>
          <w:rFonts w:ascii="inherit" w:hAnsi="inherit"/>
          <w:color w:val="00B050"/>
          <w:sz w:val="27"/>
          <w:szCs w:val="27"/>
        </w:rPr>
        <w:t> flag</w:t>
      </w:r>
    </w:p>
    <w:p w14:paraId="7B53478D" w14:textId="77777777" w:rsidR="005337C4" w:rsidRPr="00C36390" w:rsidRDefault="005337C4" w:rsidP="005337C4">
      <w:pPr>
        <w:numPr>
          <w:ilvl w:val="1"/>
          <w:numId w:val="33"/>
        </w:numPr>
        <w:shd w:val="clear" w:color="auto" w:fill="FFFFFF"/>
        <w:spacing w:after="0"/>
        <w:ind w:left="2250"/>
        <w:textAlignment w:val="baseline"/>
        <w:divId w:val="1213736252"/>
        <w:rPr>
          <w:rFonts w:ascii="inherit" w:hAnsi="inherit"/>
          <w:color w:val="00B050"/>
          <w:sz w:val="27"/>
          <w:szCs w:val="27"/>
        </w:rPr>
      </w:pPr>
      <w:r w:rsidRPr="00C36390">
        <w:rPr>
          <w:rFonts w:ascii="inherit" w:hAnsi="inherit"/>
          <w:color w:val="00B050"/>
          <w:sz w:val="27"/>
          <w:szCs w:val="27"/>
        </w:rPr>
        <w:t>All attached volumes persist, by default, on instance termination</w:t>
      </w:r>
    </w:p>
    <w:p w14:paraId="44ECEFCC" w14:textId="77777777" w:rsidR="005337C4" w:rsidRPr="00C36390" w:rsidRDefault="005337C4" w:rsidP="005337C4">
      <w:pPr>
        <w:numPr>
          <w:ilvl w:val="0"/>
          <w:numId w:val="33"/>
        </w:numPr>
        <w:shd w:val="clear" w:color="auto" w:fill="FFFFFF"/>
        <w:spacing w:after="0"/>
        <w:ind w:left="1125"/>
        <w:textAlignment w:val="baseline"/>
        <w:divId w:val="1213736252"/>
        <w:rPr>
          <w:rFonts w:ascii="inherit" w:hAnsi="inherit"/>
          <w:color w:val="00B050"/>
          <w:sz w:val="27"/>
          <w:szCs w:val="27"/>
        </w:rPr>
      </w:pPr>
      <w:r w:rsidRPr="00C36390">
        <w:rPr>
          <w:rFonts w:ascii="inherit" w:hAnsi="inherit"/>
          <w:color w:val="00B050"/>
          <w:sz w:val="27"/>
          <w:szCs w:val="27"/>
        </w:rPr>
        <w:t>Data Encryption</w:t>
      </w:r>
    </w:p>
    <w:p w14:paraId="50B83D73" w14:textId="77777777" w:rsidR="005337C4" w:rsidRPr="00C36390" w:rsidRDefault="005337C4" w:rsidP="005337C4">
      <w:pPr>
        <w:numPr>
          <w:ilvl w:val="1"/>
          <w:numId w:val="33"/>
        </w:numPr>
        <w:shd w:val="clear" w:color="auto" w:fill="FFFFFF"/>
        <w:spacing w:after="0"/>
        <w:ind w:left="2250"/>
        <w:textAlignment w:val="baseline"/>
        <w:divId w:val="1213736252"/>
        <w:rPr>
          <w:rFonts w:ascii="inherit" w:hAnsi="inherit"/>
          <w:color w:val="00B050"/>
          <w:sz w:val="27"/>
          <w:szCs w:val="27"/>
        </w:rPr>
      </w:pPr>
      <w:r w:rsidRPr="00C36390">
        <w:rPr>
          <w:rFonts w:ascii="inherit" w:hAnsi="inherit"/>
          <w:color w:val="00B050"/>
          <w:sz w:val="27"/>
          <w:szCs w:val="27"/>
        </w:rPr>
        <w:t>can be encrypted by EBS encryption feature</w:t>
      </w:r>
    </w:p>
    <w:p w14:paraId="471A4489" w14:textId="77777777" w:rsidR="005337C4" w:rsidRPr="00C36390" w:rsidRDefault="005337C4" w:rsidP="005337C4">
      <w:pPr>
        <w:numPr>
          <w:ilvl w:val="1"/>
          <w:numId w:val="33"/>
        </w:numPr>
        <w:shd w:val="clear" w:color="auto" w:fill="FFFFFF"/>
        <w:spacing w:after="0"/>
        <w:ind w:left="2250"/>
        <w:textAlignment w:val="baseline"/>
        <w:divId w:val="1213736252"/>
        <w:rPr>
          <w:rFonts w:ascii="inherit" w:hAnsi="inherit"/>
          <w:color w:val="00B050"/>
          <w:sz w:val="27"/>
          <w:szCs w:val="27"/>
        </w:rPr>
      </w:pPr>
      <w:r w:rsidRPr="00C36390">
        <w:rPr>
          <w:rFonts w:ascii="inherit" w:hAnsi="inherit"/>
          <w:color w:val="00B050"/>
          <w:sz w:val="27"/>
          <w:szCs w:val="27"/>
        </w:rPr>
        <w:t>EBS encryption uses 256-bit Advanced Encryption Standard algorithms (AES-256) and an Amazon-managed key infrastructure.</w:t>
      </w:r>
    </w:p>
    <w:p w14:paraId="55C41ADA" w14:textId="77777777" w:rsidR="005337C4" w:rsidRPr="00C36390" w:rsidRDefault="005337C4" w:rsidP="005337C4">
      <w:pPr>
        <w:numPr>
          <w:ilvl w:val="1"/>
          <w:numId w:val="33"/>
        </w:numPr>
        <w:shd w:val="clear" w:color="auto" w:fill="FFFFFF"/>
        <w:spacing w:after="0"/>
        <w:ind w:left="2250"/>
        <w:textAlignment w:val="baseline"/>
        <w:divId w:val="1213736252"/>
        <w:rPr>
          <w:rFonts w:ascii="inherit" w:hAnsi="inherit"/>
          <w:color w:val="00B050"/>
          <w:sz w:val="27"/>
          <w:szCs w:val="27"/>
        </w:rPr>
      </w:pPr>
      <w:r w:rsidRPr="00C36390">
        <w:rPr>
          <w:rFonts w:ascii="inherit" w:hAnsi="inherit"/>
          <w:color w:val="00B050"/>
          <w:sz w:val="27"/>
          <w:szCs w:val="27"/>
        </w:rPr>
        <w:t>Encryption occurs on the server that hosts the EC2 instance, providing encryption of data-in-transit from the EC2 instance to EBS storage</w:t>
      </w:r>
    </w:p>
    <w:p w14:paraId="5F470A4A" w14:textId="77777777" w:rsidR="005337C4" w:rsidRDefault="005337C4" w:rsidP="005337C4">
      <w:pPr>
        <w:numPr>
          <w:ilvl w:val="1"/>
          <w:numId w:val="33"/>
        </w:numPr>
        <w:shd w:val="clear" w:color="auto" w:fill="FFFFFF"/>
        <w:spacing w:after="0"/>
        <w:ind w:left="2250"/>
        <w:textAlignment w:val="baseline"/>
        <w:divId w:val="1213736252"/>
        <w:rPr>
          <w:rFonts w:ascii="inherit" w:hAnsi="inherit"/>
          <w:color w:val="666666"/>
          <w:sz w:val="27"/>
          <w:szCs w:val="27"/>
        </w:rPr>
      </w:pPr>
      <w:r w:rsidRPr="00C36390">
        <w:rPr>
          <w:rFonts w:ascii="inherit" w:hAnsi="inherit"/>
          <w:color w:val="00B050"/>
          <w:sz w:val="27"/>
          <w:szCs w:val="27"/>
        </w:rPr>
        <w:t>Snapshots of encrypted EBS volumes are automatically encrypted</w:t>
      </w:r>
      <w:r>
        <w:rPr>
          <w:rFonts w:ascii="inherit" w:hAnsi="inherit"/>
          <w:color w:val="666666"/>
          <w:sz w:val="27"/>
          <w:szCs w:val="27"/>
        </w:rPr>
        <w:t>.</w:t>
      </w:r>
    </w:p>
    <w:p w14:paraId="4362A4B4" w14:textId="77777777" w:rsidR="005337C4" w:rsidRDefault="005337C4" w:rsidP="005337C4">
      <w:pPr>
        <w:numPr>
          <w:ilvl w:val="0"/>
          <w:numId w:val="33"/>
        </w:numPr>
        <w:shd w:val="clear" w:color="auto" w:fill="FFFFFF"/>
        <w:spacing w:after="0"/>
        <w:ind w:left="1125"/>
        <w:textAlignment w:val="baseline"/>
        <w:divId w:val="1213736252"/>
        <w:rPr>
          <w:rFonts w:ascii="inherit" w:hAnsi="inherit"/>
          <w:color w:val="666666"/>
          <w:sz w:val="27"/>
          <w:szCs w:val="27"/>
        </w:rPr>
      </w:pPr>
      <w:r>
        <w:rPr>
          <w:rFonts w:ascii="inherit" w:hAnsi="inherit"/>
          <w:color w:val="666666"/>
          <w:sz w:val="27"/>
          <w:szCs w:val="27"/>
        </w:rPr>
        <w:t>Snapshots</w:t>
      </w:r>
    </w:p>
    <w:p w14:paraId="3A5575D7" w14:textId="77777777" w:rsidR="005337C4" w:rsidRPr="00C36390" w:rsidRDefault="005337C4" w:rsidP="005337C4">
      <w:pPr>
        <w:numPr>
          <w:ilvl w:val="1"/>
          <w:numId w:val="33"/>
        </w:numPr>
        <w:shd w:val="clear" w:color="auto" w:fill="FFFFFF"/>
        <w:spacing w:after="0"/>
        <w:ind w:left="2250"/>
        <w:textAlignment w:val="baseline"/>
        <w:divId w:val="1213736252"/>
        <w:rPr>
          <w:rFonts w:ascii="inherit" w:hAnsi="inherit"/>
          <w:color w:val="00B050"/>
          <w:sz w:val="27"/>
          <w:szCs w:val="27"/>
        </w:rPr>
      </w:pPr>
      <w:r w:rsidRPr="00C36390">
        <w:rPr>
          <w:rFonts w:ascii="inherit" w:hAnsi="inherit"/>
          <w:color w:val="00B050"/>
          <w:sz w:val="27"/>
          <w:szCs w:val="27"/>
        </w:rPr>
        <w:t>EBS provides the ability to create snapshots (backups) of any EBS volume and write a copy of the data in the volume to Amazon S3, where it is stored redundantly in multiple Availability Zones</w:t>
      </w:r>
    </w:p>
    <w:p w14:paraId="7B969AE2" w14:textId="77777777" w:rsidR="005337C4" w:rsidRPr="00C36390" w:rsidRDefault="005337C4" w:rsidP="005337C4">
      <w:pPr>
        <w:numPr>
          <w:ilvl w:val="1"/>
          <w:numId w:val="33"/>
        </w:numPr>
        <w:shd w:val="clear" w:color="auto" w:fill="FFFFFF"/>
        <w:spacing w:after="0"/>
        <w:ind w:left="2250"/>
        <w:textAlignment w:val="baseline"/>
        <w:divId w:val="1213736252"/>
        <w:rPr>
          <w:rFonts w:ascii="inherit" w:hAnsi="inherit"/>
          <w:color w:val="00B050"/>
          <w:sz w:val="27"/>
          <w:szCs w:val="27"/>
        </w:rPr>
      </w:pPr>
      <w:r w:rsidRPr="00C36390">
        <w:rPr>
          <w:rFonts w:ascii="inherit" w:hAnsi="inherit"/>
          <w:color w:val="00B050"/>
          <w:sz w:val="27"/>
          <w:szCs w:val="27"/>
        </w:rPr>
        <w:t>Snapshots can be used to create new volumes, increase the size of the volumes or replicate data across Availability Zones or regions</w:t>
      </w:r>
    </w:p>
    <w:p w14:paraId="5BC0D1E0" w14:textId="77777777" w:rsidR="005337C4" w:rsidRPr="00C36390" w:rsidRDefault="005337C4" w:rsidP="005337C4">
      <w:pPr>
        <w:numPr>
          <w:ilvl w:val="1"/>
          <w:numId w:val="33"/>
        </w:numPr>
        <w:shd w:val="clear" w:color="auto" w:fill="FFFFFF"/>
        <w:spacing w:after="0"/>
        <w:ind w:left="2250"/>
        <w:textAlignment w:val="baseline"/>
        <w:divId w:val="1213736252"/>
        <w:rPr>
          <w:rFonts w:ascii="inherit" w:hAnsi="inherit"/>
          <w:color w:val="00B050"/>
          <w:sz w:val="27"/>
          <w:szCs w:val="27"/>
        </w:rPr>
      </w:pPr>
      <w:r w:rsidRPr="00C36390">
        <w:rPr>
          <w:rFonts w:ascii="inherit" w:hAnsi="inherit"/>
          <w:color w:val="00B050"/>
          <w:sz w:val="27"/>
          <w:szCs w:val="27"/>
        </w:rPr>
        <w:t>Snapshots are incremental backups and store only the data that was changed from the time the last snapshot was taken.</w:t>
      </w:r>
    </w:p>
    <w:p w14:paraId="0F406F4C" w14:textId="77777777" w:rsidR="005337C4" w:rsidRPr="00C36390" w:rsidRDefault="005337C4" w:rsidP="005337C4">
      <w:pPr>
        <w:numPr>
          <w:ilvl w:val="1"/>
          <w:numId w:val="33"/>
        </w:numPr>
        <w:shd w:val="clear" w:color="auto" w:fill="FFFFFF"/>
        <w:spacing w:after="0"/>
        <w:ind w:left="2250"/>
        <w:textAlignment w:val="baseline"/>
        <w:divId w:val="1213736252"/>
        <w:rPr>
          <w:rFonts w:ascii="inherit" w:hAnsi="inherit"/>
          <w:color w:val="00B050"/>
          <w:sz w:val="27"/>
          <w:szCs w:val="27"/>
        </w:rPr>
      </w:pPr>
      <w:r w:rsidRPr="00C36390">
        <w:rPr>
          <w:rFonts w:ascii="inherit" w:hAnsi="inherit"/>
          <w:color w:val="00B050"/>
          <w:sz w:val="27"/>
          <w:szCs w:val="27"/>
        </w:rPr>
        <w:t>Snapshots size can probably be smaller then the volume size as the data is compressed before being saved to S3</w:t>
      </w:r>
    </w:p>
    <w:p w14:paraId="35FA5FD2" w14:textId="77777777" w:rsidR="005337C4" w:rsidRPr="00C36390" w:rsidRDefault="005337C4" w:rsidP="005337C4">
      <w:pPr>
        <w:numPr>
          <w:ilvl w:val="1"/>
          <w:numId w:val="33"/>
        </w:numPr>
        <w:shd w:val="clear" w:color="auto" w:fill="FFFFFF"/>
        <w:spacing w:after="0"/>
        <w:ind w:left="2250"/>
        <w:textAlignment w:val="baseline"/>
        <w:divId w:val="1213736252"/>
        <w:rPr>
          <w:rFonts w:ascii="inherit" w:hAnsi="inherit"/>
          <w:color w:val="00B050"/>
          <w:sz w:val="27"/>
          <w:szCs w:val="27"/>
        </w:rPr>
      </w:pPr>
      <w:r w:rsidRPr="00C36390">
        <w:rPr>
          <w:rFonts w:ascii="inherit" w:hAnsi="inherit"/>
          <w:color w:val="00B050"/>
          <w:sz w:val="27"/>
          <w:szCs w:val="27"/>
        </w:rPr>
        <w:t>Even though snapshots are saved incrementally, the snapshot deletion process is designed so that you need to retain only the most recent snapshot in order to restore the volume.</w:t>
      </w:r>
    </w:p>
    <w:p w14:paraId="4420831B" w14:textId="77777777" w:rsidR="005337C4" w:rsidRDefault="005337C4" w:rsidP="005337C4">
      <w:pPr>
        <w:pStyle w:val="Heading3"/>
        <w:shd w:val="clear" w:color="auto" w:fill="FFFFFF"/>
        <w:spacing w:before="405" w:after="405"/>
        <w:textAlignment w:val="baseline"/>
        <w:divId w:val="1213736252"/>
        <w:rPr>
          <w:rFonts w:ascii="Georgia" w:hAnsi="Georgia"/>
          <w:b w:val="0"/>
          <w:bCs w:val="0"/>
          <w:color w:val="666666"/>
          <w:sz w:val="36"/>
          <w:szCs w:val="36"/>
        </w:rPr>
      </w:pPr>
      <w:r>
        <w:rPr>
          <w:rFonts w:ascii="Georgia" w:hAnsi="Georgia"/>
          <w:b w:val="0"/>
          <w:bCs w:val="0"/>
          <w:color w:val="666666"/>
          <w:sz w:val="36"/>
          <w:szCs w:val="36"/>
        </w:rPr>
        <w:t>EBS Volume Creation</w:t>
      </w:r>
    </w:p>
    <w:p w14:paraId="2E528531" w14:textId="77777777" w:rsidR="005337C4" w:rsidRDefault="005337C4" w:rsidP="005337C4">
      <w:pPr>
        <w:numPr>
          <w:ilvl w:val="0"/>
          <w:numId w:val="34"/>
        </w:numPr>
        <w:shd w:val="clear" w:color="auto" w:fill="FFFFFF"/>
        <w:spacing w:after="0"/>
        <w:ind w:left="1125"/>
        <w:textAlignment w:val="baseline"/>
        <w:divId w:val="1213736252"/>
        <w:rPr>
          <w:rFonts w:ascii="inherit" w:hAnsi="inherit"/>
          <w:color w:val="666666"/>
          <w:sz w:val="27"/>
          <w:szCs w:val="27"/>
        </w:rPr>
      </w:pPr>
      <w:r>
        <w:rPr>
          <w:rFonts w:ascii="inherit" w:hAnsi="inherit"/>
          <w:color w:val="666666"/>
          <w:sz w:val="27"/>
          <w:szCs w:val="27"/>
        </w:rPr>
        <w:t>EBS volume can be created either</w:t>
      </w:r>
    </w:p>
    <w:p w14:paraId="2ECC6F3C" w14:textId="77777777" w:rsidR="005337C4" w:rsidRPr="00C36390" w:rsidRDefault="005337C4" w:rsidP="005337C4">
      <w:pPr>
        <w:numPr>
          <w:ilvl w:val="1"/>
          <w:numId w:val="34"/>
        </w:numPr>
        <w:shd w:val="clear" w:color="auto" w:fill="FFFFFF"/>
        <w:spacing w:after="0"/>
        <w:ind w:left="2250"/>
        <w:textAlignment w:val="baseline"/>
        <w:divId w:val="1213736252"/>
        <w:rPr>
          <w:rFonts w:ascii="inherit" w:hAnsi="inherit"/>
          <w:color w:val="00B050"/>
          <w:sz w:val="27"/>
          <w:szCs w:val="27"/>
        </w:rPr>
      </w:pPr>
      <w:r w:rsidRPr="00C36390">
        <w:rPr>
          <w:rFonts w:ascii="inherit" w:hAnsi="inherit"/>
          <w:color w:val="00B050"/>
          <w:sz w:val="27"/>
          <w:szCs w:val="27"/>
        </w:rPr>
        <w:t>Creating New volumes</w:t>
      </w:r>
    </w:p>
    <w:p w14:paraId="73D420BE" w14:textId="77777777" w:rsidR="005337C4" w:rsidRPr="00C36390" w:rsidRDefault="005337C4" w:rsidP="005337C4">
      <w:pPr>
        <w:numPr>
          <w:ilvl w:val="2"/>
          <w:numId w:val="34"/>
        </w:numPr>
        <w:shd w:val="clear" w:color="auto" w:fill="FFFFFF"/>
        <w:spacing w:after="0"/>
        <w:ind w:left="3375"/>
        <w:textAlignment w:val="baseline"/>
        <w:divId w:val="1213736252"/>
        <w:rPr>
          <w:rFonts w:ascii="inherit" w:hAnsi="inherit"/>
          <w:color w:val="00B050"/>
          <w:sz w:val="27"/>
          <w:szCs w:val="27"/>
        </w:rPr>
      </w:pPr>
      <w:r w:rsidRPr="00C36390">
        <w:rPr>
          <w:rFonts w:ascii="inherit" w:hAnsi="inherit"/>
          <w:color w:val="00B050"/>
          <w:sz w:val="27"/>
          <w:szCs w:val="27"/>
        </w:rPr>
        <w:t>Completely new from console or command line tools and can then be attached to an EC2 instance in the same Availability Zone</w:t>
      </w:r>
    </w:p>
    <w:p w14:paraId="2BF911F6" w14:textId="77777777" w:rsidR="005337C4" w:rsidRDefault="005337C4" w:rsidP="005337C4">
      <w:pPr>
        <w:numPr>
          <w:ilvl w:val="1"/>
          <w:numId w:val="34"/>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Restore volume from Snapshots</w:t>
      </w:r>
    </w:p>
    <w:p w14:paraId="0D32C471" w14:textId="77777777" w:rsidR="005337C4" w:rsidRPr="00C36390" w:rsidRDefault="005337C4" w:rsidP="005337C4">
      <w:pPr>
        <w:numPr>
          <w:ilvl w:val="2"/>
          <w:numId w:val="34"/>
        </w:numPr>
        <w:shd w:val="clear" w:color="auto" w:fill="FFFFFF"/>
        <w:spacing w:after="0"/>
        <w:ind w:left="3375"/>
        <w:textAlignment w:val="baseline"/>
        <w:divId w:val="1213736252"/>
        <w:rPr>
          <w:rFonts w:ascii="inherit" w:hAnsi="inherit"/>
          <w:color w:val="00B050"/>
          <w:sz w:val="27"/>
          <w:szCs w:val="27"/>
        </w:rPr>
      </w:pPr>
      <w:r w:rsidRPr="00C36390">
        <w:rPr>
          <w:rFonts w:ascii="inherit" w:hAnsi="inherit"/>
          <w:color w:val="00B050"/>
          <w:sz w:val="27"/>
          <w:szCs w:val="27"/>
        </w:rPr>
        <w:t>EBS volumes can also be restored from a previously created snapshots</w:t>
      </w:r>
    </w:p>
    <w:p w14:paraId="6FA6CDC2" w14:textId="77777777" w:rsidR="005337C4" w:rsidRPr="00C36390" w:rsidRDefault="005337C4" w:rsidP="005337C4">
      <w:pPr>
        <w:numPr>
          <w:ilvl w:val="2"/>
          <w:numId w:val="34"/>
        </w:numPr>
        <w:shd w:val="clear" w:color="auto" w:fill="FFFFFF"/>
        <w:spacing w:after="0"/>
        <w:ind w:left="3375"/>
        <w:textAlignment w:val="baseline"/>
        <w:divId w:val="1213736252"/>
        <w:rPr>
          <w:rFonts w:ascii="inherit" w:hAnsi="inherit"/>
          <w:b/>
          <w:bCs/>
          <w:color w:val="00B050"/>
          <w:sz w:val="27"/>
          <w:szCs w:val="27"/>
        </w:rPr>
      </w:pPr>
      <w:r w:rsidRPr="00C36390">
        <w:rPr>
          <w:rFonts w:ascii="inherit" w:hAnsi="inherit"/>
          <w:b/>
          <w:bCs/>
          <w:color w:val="00B050"/>
          <w:sz w:val="27"/>
          <w:szCs w:val="27"/>
        </w:rPr>
        <w:t>New volumes created from existing EBS snapshots load lazily in the background.</w:t>
      </w:r>
    </w:p>
    <w:p w14:paraId="6D3079D8" w14:textId="77777777" w:rsidR="005337C4" w:rsidRPr="00C36390" w:rsidRDefault="005337C4" w:rsidP="005337C4">
      <w:pPr>
        <w:numPr>
          <w:ilvl w:val="2"/>
          <w:numId w:val="34"/>
        </w:numPr>
        <w:shd w:val="clear" w:color="auto" w:fill="FFFFFF"/>
        <w:spacing w:after="0"/>
        <w:ind w:left="3375"/>
        <w:textAlignment w:val="baseline"/>
        <w:divId w:val="1213736252"/>
        <w:rPr>
          <w:rFonts w:ascii="inherit" w:hAnsi="inherit"/>
          <w:color w:val="00B050"/>
          <w:sz w:val="27"/>
          <w:szCs w:val="27"/>
        </w:rPr>
      </w:pPr>
      <w:r w:rsidRPr="00C36390">
        <w:rPr>
          <w:rFonts w:ascii="inherit" w:hAnsi="inherit"/>
          <w:color w:val="00B050"/>
          <w:sz w:val="27"/>
          <w:szCs w:val="27"/>
        </w:rPr>
        <w:t>There is no need to wait for all of the data to transfer from S3 to the EBS volume before the attached instance can start accessing the volume and all its data.</w:t>
      </w:r>
    </w:p>
    <w:p w14:paraId="77BF42BC" w14:textId="77777777" w:rsidR="005337C4" w:rsidRDefault="005337C4" w:rsidP="005337C4">
      <w:pPr>
        <w:numPr>
          <w:ilvl w:val="2"/>
          <w:numId w:val="34"/>
        </w:numPr>
        <w:shd w:val="clear" w:color="auto" w:fill="FFFFFF"/>
        <w:spacing w:after="0"/>
        <w:ind w:left="3375"/>
        <w:textAlignment w:val="baseline"/>
        <w:divId w:val="1213736252"/>
        <w:rPr>
          <w:rFonts w:ascii="inherit" w:hAnsi="inherit"/>
          <w:color w:val="666666"/>
          <w:sz w:val="27"/>
          <w:szCs w:val="27"/>
        </w:rPr>
      </w:pPr>
      <w:r w:rsidRPr="00C36390">
        <w:rPr>
          <w:rFonts w:ascii="inherit" w:hAnsi="inherit"/>
          <w:color w:val="00B050"/>
          <w:sz w:val="27"/>
          <w:szCs w:val="27"/>
        </w:rPr>
        <w:t>If the instance accesses the data that hasn’t yet been loaded, the volume immediately downloads the requested data from S3, and continues loading the rest of the data in the background</w:t>
      </w:r>
      <w:r>
        <w:rPr>
          <w:rFonts w:ascii="inherit" w:hAnsi="inherit"/>
          <w:color w:val="666666"/>
          <w:sz w:val="27"/>
          <w:szCs w:val="27"/>
        </w:rPr>
        <w:t>.</w:t>
      </w:r>
    </w:p>
    <w:p w14:paraId="7F701C75" w14:textId="77777777" w:rsidR="005337C4" w:rsidRPr="00C36390" w:rsidRDefault="005337C4" w:rsidP="005337C4">
      <w:pPr>
        <w:numPr>
          <w:ilvl w:val="2"/>
          <w:numId w:val="34"/>
        </w:numPr>
        <w:shd w:val="clear" w:color="auto" w:fill="FFFFFF"/>
        <w:spacing w:after="0"/>
        <w:ind w:left="3375"/>
        <w:textAlignment w:val="baseline"/>
        <w:divId w:val="1213736252"/>
        <w:rPr>
          <w:rFonts w:ascii="inherit" w:hAnsi="inherit"/>
          <w:color w:val="00B050"/>
          <w:sz w:val="27"/>
          <w:szCs w:val="27"/>
        </w:rPr>
      </w:pPr>
      <w:r w:rsidRPr="00C36390">
        <w:rPr>
          <w:rFonts w:ascii="inherit" w:hAnsi="inherit"/>
          <w:color w:val="00B050"/>
          <w:sz w:val="27"/>
          <w:szCs w:val="27"/>
        </w:rPr>
        <w:t>EBS volumes restored from encrypted snapshots are encrypted, by default</w:t>
      </w:r>
    </w:p>
    <w:p w14:paraId="0B009F94" w14:textId="77777777" w:rsidR="005337C4" w:rsidRPr="00C36390" w:rsidRDefault="005337C4" w:rsidP="005337C4">
      <w:pPr>
        <w:numPr>
          <w:ilvl w:val="1"/>
          <w:numId w:val="34"/>
        </w:numPr>
        <w:shd w:val="clear" w:color="auto" w:fill="FFFFFF"/>
        <w:spacing w:after="0"/>
        <w:ind w:left="2250"/>
        <w:textAlignment w:val="baseline"/>
        <w:divId w:val="1213736252"/>
        <w:rPr>
          <w:rFonts w:ascii="inherit" w:hAnsi="inherit"/>
          <w:b/>
          <w:bCs/>
          <w:color w:val="00B050"/>
          <w:sz w:val="27"/>
          <w:szCs w:val="27"/>
        </w:rPr>
      </w:pPr>
      <w:r w:rsidRPr="00C36390">
        <w:rPr>
          <w:rFonts w:ascii="inherit" w:hAnsi="inherit"/>
          <w:b/>
          <w:bCs/>
          <w:color w:val="00B050"/>
          <w:sz w:val="27"/>
          <w:szCs w:val="27"/>
        </w:rPr>
        <w:t>EBS volumes can be created and attached to a running EC2 instance by specifying a block device mapping</w:t>
      </w:r>
    </w:p>
    <w:p w14:paraId="31F6B9F9" w14:textId="77777777" w:rsidR="005337C4" w:rsidRDefault="005337C4" w:rsidP="005337C4">
      <w:pPr>
        <w:pStyle w:val="Heading3"/>
        <w:shd w:val="clear" w:color="auto" w:fill="FFFFFF"/>
        <w:spacing w:before="405" w:after="405"/>
        <w:textAlignment w:val="baseline"/>
        <w:divId w:val="1213736252"/>
        <w:rPr>
          <w:rFonts w:ascii="Georgia" w:hAnsi="Georgia"/>
          <w:b w:val="0"/>
          <w:bCs w:val="0"/>
          <w:color w:val="666666"/>
          <w:sz w:val="36"/>
          <w:szCs w:val="36"/>
        </w:rPr>
      </w:pPr>
      <w:r>
        <w:rPr>
          <w:rFonts w:ascii="Georgia" w:hAnsi="Georgia"/>
          <w:b w:val="0"/>
          <w:bCs w:val="0"/>
          <w:color w:val="666666"/>
          <w:sz w:val="36"/>
          <w:szCs w:val="36"/>
        </w:rPr>
        <w:t>EBS Volume Detachment</w:t>
      </w:r>
    </w:p>
    <w:p w14:paraId="61494AB0" w14:textId="77777777" w:rsidR="005337C4" w:rsidRDefault="005337C4" w:rsidP="005337C4">
      <w:pPr>
        <w:numPr>
          <w:ilvl w:val="0"/>
          <w:numId w:val="35"/>
        </w:numPr>
        <w:shd w:val="clear" w:color="auto" w:fill="FFFFFF"/>
        <w:spacing w:after="0"/>
        <w:ind w:left="1125"/>
        <w:textAlignment w:val="baseline"/>
        <w:divId w:val="1213736252"/>
        <w:rPr>
          <w:rFonts w:ascii="inherit" w:hAnsi="inherit"/>
          <w:color w:val="666666"/>
          <w:sz w:val="27"/>
          <w:szCs w:val="27"/>
        </w:rPr>
      </w:pPr>
      <w:r w:rsidRPr="00C36390">
        <w:rPr>
          <w:rFonts w:ascii="inherit" w:hAnsi="inherit"/>
          <w:color w:val="00B050"/>
          <w:sz w:val="27"/>
          <w:szCs w:val="27"/>
        </w:rPr>
        <w:t>EBS volumes can be detached from an instance explicitly or by terminating the instance</w:t>
      </w:r>
    </w:p>
    <w:p w14:paraId="53C33BD8" w14:textId="77777777" w:rsidR="005337C4" w:rsidRPr="00C36390" w:rsidRDefault="005337C4" w:rsidP="005337C4">
      <w:pPr>
        <w:numPr>
          <w:ilvl w:val="0"/>
          <w:numId w:val="35"/>
        </w:numPr>
        <w:shd w:val="clear" w:color="auto" w:fill="FFFFFF"/>
        <w:spacing w:after="0"/>
        <w:ind w:left="1125"/>
        <w:textAlignment w:val="baseline"/>
        <w:divId w:val="1213736252"/>
        <w:rPr>
          <w:rFonts w:ascii="inherit" w:hAnsi="inherit"/>
          <w:color w:val="00B050"/>
          <w:sz w:val="27"/>
          <w:szCs w:val="27"/>
        </w:rPr>
      </w:pPr>
      <w:r w:rsidRPr="00C36390">
        <w:rPr>
          <w:rFonts w:ascii="inherit" w:hAnsi="inherit"/>
          <w:color w:val="00B050"/>
          <w:sz w:val="27"/>
          <w:szCs w:val="27"/>
        </w:rPr>
        <w:t>EBS root volumes can be detached by stopping the instance</w:t>
      </w:r>
    </w:p>
    <w:p w14:paraId="03DBBB9E" w14:textId="77777777" w:rsidR="005337C4" w:rsidRPr="00C36390" w:rsidRDefault="005337C4" w:rsidP="005337C4">
      <w:pPr>
        <w:numPr>
          <w:ilvl w:val="0"/>
          <w:numId w:val="35"/>
        </w:numPr>
        <w:shd w:val="clear" w:color="auto" w:fill="FFFFFF"/>
        <w:spacing w:after="0"/>
        <w:ind w:left="1125"/>
        <w:textAlignment w:val="baseline"/>
        <w:divId w:val="1213736252"/>
        <w:rPr>
          <w:rFonts w:ascii="inherit" w:hAnsi="inherit"/>
          <w:b/>
          <w:bCs/>
          <w:color w:val="00B050"/>
          <w:sz w:val="27"/>
          <w:szCs w:val="27"/>
        </w:rPr>
      </w:pPr>
      <w:r w:rsidRPr="00C36390">
        <w:rPr>
          <w:rFonts w:ascii="inherit" w:hAnsi="inherit"/>
          <w:b/>
          <w:bCs/>
          <w:color w:val="00B050"/>
          <w:sz w:val="27"/>
          <w:szCs w:val="27"/>
        </w:rPr>
        <w:t>EBS data volumes, attached to a running instance, can be detached by unmounting the volume from the instance first.</w:t>
      </w:r>
    </w:p>
    <w:p w14:paraId="1FB95053" w14:textId="77777777" w:rsidR="005337C4" w:rsidRPr="00C36390" w:rsidRDefault="005337C4" w:rsidP="005337C4">
      <w:pPr>
        <w:numPr>
          <w:ilvl w:val="0"/>
          <w:numId w:val="35"/>
        </w:numPr>
        <w:shd w:val="clear" w:color="auto" w:fill="FFFFFF"/>
        <w:spacing w:after="0"/>
        <w:ind w:left="1125"/>
        <w:textAlignment w:val="baseline"/>
        <w:divId w:val="1213736252"/>
        <w:rPr>
          <w:rFonts w:ascii="inherit" w:hAnsi="inherit"/>
          <w:b/>
          <w:bCs/>
          <w:color w:val="00B050"/>
          <w:sz w:val="27"/>
          <w:szCs w:val="27"/>
        </w:rPr>
      </w:pPr>
      <w:r w:rsidRPr="00C36390">
        <w:rPr>
          <w:rFonts w:ascii="inherit" w:hAnsi="inherit"/>
          <w:b/>
          <w:bCs/>
          <w:color w:val="00B050"/>
          <w:sz w:val="27"/>
          <w:szCs w:val="27"/>
        </w:rPr>
        <w:t>If the volume is detached without being unmounted, it might result the volume being stuck in the busy state and could possibly damaged the file system or the data it contains</w:t>
      </w:r>
    </w:p>
    <w:p w14:paraId="234B5546" w14:textId="77777777" w:rsidR="005337C4" w:rsidRPr="00C36390" w:rsidRDefault="005337C4" w:rsidP="005337C4">
      <w:pPr>
        <w:numPr>
          <w:ilvl w:val="0"/>
          <w:numId w:val="35"/>
        </w:numPr>
        <w:shd w:val="clear" w:color="auto" w:fill="FFFFFF"/>
        <w:spacing w:after="0"/>
        <w:ind w:left="1125"/>
        <w:textAlignment w:val="baseline"/>
        <w:divId w:val="1213736252"/>
        <w:rPr>
          <w:rFonts w:ascii="inherit" w:hAnsi="inherit"/>
          <w:color w:val="00B050"/>
          <w:sz w:val="27"/>
          <w:szCs w:val="27"/>
        </w:rPr>
      </w:pPr>
      <w:r w:rsidRPr="00C36390">
        <w:rPr>
          <w:rFonts w:ascii="inherit" w:hAnsi="inherit"/>
          <w:color w:val="00B050"/>
          <w:sz w:val="27"/>
          <w:szCs w:val="27"/>
        </w:rPr>
        <w:t>EBS volume can be force detached from an instance, using the </w:t>
      </w:r>
      <w:r w:rsidRPr="00C36390">
        <w:rPr>
          <w:rStyle w:val="HTMLCode"/>
          <w:rFonts w:ascii="Consolas" w:eastAsiaTheme="minorEastAsia" w:hAnsi="Consolas"/>
          <w:color w:val="00B050"/>
          <w:sz w:val="27"/>
          <w:szCs w:val="27"/>
          <w:bdr w:val="none" w:sz="0" w:space="0" w:color="auto" w:frame="1"/>
        </w:rPr>
        <w:t>Force Detach</w:t>
      </w:r>
      <w:r w:rsidRPr="00C36390">
        <w:rPr>
          <w:rFonts w:ascii="inherit" w:hAnsi="inherit"/>
          <w:color w:val="00B050"/>
          <w:sz w:val="27"/>
          <w:szCs w:val="27"/>
        </w:rPr>
        <w:t> option, but it might lead to data loss or a corrupted file system as the instance does not get an opportunity to flush file system caches or file system metadata</w:t>
      </w:r>
    </w:p>
    <w:p w14:paraId="1C131F18" w14:textId="77777777" w:rsidR="005337C4" w:rsidRPr="00C36390" w:rsidRDefault="005337C4" w:rsidP="005337C4">
      <w:pPr>
        <w:numPr>
          <w:ilvl w:val="0"/>
          <w:numId w:val="35"/>
        </w:numPr>
        <w:shd w:val="clear" w:color="auto" w:fill="FFFFFF"/>
        <w:spacing w:after="0"/>
        <w:ind w:left="1125"/>
        <w:textAlignment w:val="baseline"/>
        <w:divId w:val="1213736252"/>
        <w:rPr>
          <w:rFonts w:ascii="inherit" w:hAnsi="inherit"/>
          <w:b/>
          <w:bCs/>
          <w:color w:val="00B050"/>
          <w:sz w:val="27"/>
          <w:szCs w:val="27"/>
        </w:rPr>
      </w:pPr>
      <w:r w:rsidRPr="00C36390">
        <w:rPr>
          <w:rFonts w:ascii="inherit" w:hAnsi="inherit"/>
          <w:b/>
          <w:bCs/>
          <w:color w:val="00B050"/>
          <w:sz w:val="27"/>
          <w:szCs w:val="27"/>
        </w:rPr>
        <w:t>Charges are still incurred for the volume after its detachment</w:t>
      </w:r>
    </w:p>
    <w:p w14:paraId="249CAC32" w14:textId="77777777" w:rsidR="005337C4" w:rsidRDefault="005337C4" w:rsidP="005337C4">
      <w:pPr>
        <w:pStyle w:val="Heading3"/>
        <w:shd w:val="clear" w:color="auto" w:fill="FFFFFF"/>
        <w:spacing w:before="405" w:after="405"/>
        <w:textAlignment w:val="baseline"/>
        <w:divId w:val="1213736252"/>
        <w:rPr>
          <w:rFonts w:ascii="Georgia" w:hAnsi="Georgia"/>
          <w:b w:val="0"/>
          <w:bCs w:val="0"/>
          <w:color w:val="666666"/>
          <w:sz w:val="36"/>
          <w:szCs w:val="36"/>
        </w:rPr>
      </w:pPr>
      <w:r>
        <w:rPr>
          <w:rFonts w:ascii="Georgia" w:hAnsi="Georgia"/>
          <w:b w:val="0"/>
          <w:bCs w:val="0"/>
          <w:color w:val="666666"/>
          <w:sz w:val="36"/>
          <w:szCs w:val="36"/>
        </w:rPr>
        <w:t>EBS Volume Deletion</w:t>
      </w:r>
    </w:p>
    <w:p w14:paraId="2986B0CA" w14:textId="77777777" w:rsidR="005337C4" w:rsidRPr="002F2AF9" w:rsidRDefault="005337C4" w:rsidP="005337C4">
      <w:pPr>
        <w:numPr>
          <w:ilvl w:val="0"/>
          <w:numId w:val="36"/>
        </w:numPr>
        <w:shd w:val="clear" w:color="auto" w:fill="FFFFFF"/>
        <w:spacing w:after="0"/>
        <w:ind w:left="1125"/>
        <w:textAlignment w:val="baseline"/>
        <w:divId w:val="1213736252"/>
        <w:rPr>
          <w:rFonts w:ascii="inherit" w:hAnsi="inherit"/>
          <w:color w:val="00B050"/>
          <w:sz w:val="27"/>
          <w:szCs w:val="27"/>
        </w:rPr>
      </w:pPr>
      <w:r w:rsidRPr="002F2AF9">
        <w:rPr>
          <w:rFonts w:ascii="inherit" w:hAnsi="inherit"/>
          <w:color w:val="00B050"/>
          <w:sz w:val="27"/>
          <w:szCs w:val="27"/>
        </w:rPr>
        <w:t>EBS volume deletion would wipe out its data and the volume can’t be attached to any instance. However, it can be backed up before deletion using EBS snapshots</w:t>
      </w:r>
    </w:p>
    <w:p w14:paraId="07CE8237" w14:textId="77777777" w:rsidR="004A0996" w:rsidRDefault="004A0996" w:rsidP="005337C4">
      <w:pPr>
        <w:pStyle w:val="Heading2"/>
        <w:shd w:val="clear" w:color="auto" w:fill="FFFFFF"/>
        <w:spacing w:before="0"/>
        <w:textAlignment w:val="baseline"/>
        <w:divId w:val="1213736252"/>
        <w:rPr>
          <w:rFonts w:ascii="inherit" w:hAnsi="inherit"/>
          <w:b w:val="0"/>
          <w:bCs w:val="0"/>
          <w:color w:val="666666"/>
          <w:sz w:val="42"/>
          <w:szCs w:val="42"/>
          <w:bdr w:val="none" w:sz="0" w:space="0" w:color="auto" w:frame="1"/>
        </w:rPr>
      </w:pPr>
    </w:p>
    <w:p w14:paraId="3627E852" w14:textId="67AA3560" w:rsidR="005337C4" w:rsidRDefault="005337C4" w:rsidP="005337C4">
      <w:pPr>
        <w:pStyle w:val="Heading2"/>
        <w:shd w:val="clear" w:color="auto" w:fill="FFFFFF"/>
        <w:spacing w:before="0"/>
        <w:textAlignment w:val="baseline"/>
        <w:divId w:val="1213736252"/>
        <w:rPr>
          <w:rFonts w:ascii="Georgia" w:hAnsi="Georgia"/>
          <w:b w:val="0"/>
          <w:bCs w:val="0"/>
          <w:color w:val="666666"/>
          <w:sz w:val="42"/>
          <w:szCs w:val="42"/>
        </w:rPr>
      </w:pPr>
      <w:r>
        <w:rPr>
          <w:rFonts w:ascii="inherit" w:hAnsi="inherit"/>
          <w:b w:val="0"/>
          <w:bCs w:val="0"/>
          <w:color w:val="666666"/>
          <w:sz w:val="42"/>
          <w:szCs w:val="42"/>
          <w:bdr w:val="none" w:sz="0" w:space="0" w:color="auto" w:frame="1"/>
        </w:rPr>
        <w:t>EBS Encryption</w:t>
      </w:r>
    </w:p>
    <w:p w14:paraId="34086316" w14:textId="0F2C5CEC" w:rsidR="005337C4" w:rsidRPr="002F2AF9" w:rsidRDefault="005337C4" w:rsidP="005337C4">
      <w:pPr>
        <w:numPr>
          <w:ilvl w:val="0"/>
          <w:numId w:val="37"/>
        </w:numPr>
        <w:shd w:val="clear" w:color="auto" w:fill="FFFFFF"/>
        <w:spacing w:after="0"/>
        <w:ind w:left="1125"/>
        <w:textAlignment w:val="baseline"/>
        <w:divId w:val="1213736252"/>
        <w:rPr>
          <w:rFonts w:ascii="inherit" w:hAnsi="inherit"/>
          <w:color w:val="00B050"/>
          <w:sz w:val="27"/>
          <w:szCs w:val="27"/>
        </w:rPr>
      </w:pPr>
      <w:r w:rsidRPr="002F2AF9">
        <w:rPr>
          <w:rFonts w:ascii="inherit" w:hAnsi="inherit"/>
          <w:color w:val="00B050"/>
          <w:sz w:val="27"/>
          <w:szCs w:val="27"/>
        </w:rPr>
        <w:t xml:space="preserve">EBS volumes can be </w:t>
      </w:r>
      <w:r w:rsidR="002F2AF9">
        <w:rPr>
          <w:rFonts w:ascii="inherit" w:hAnsi="inherit"/>
          <w:color w:val="00B050"/>
          <w:sz w:val="27"/>
          <w:szCs w:val="27"/>
        </w:rPr>
        <w:t>encrypted</w:t>
      </w:r>
      <w:r w:rsidRPr="002F2AF9">
        <w:rPr>
          <w:rFonts w:ascii="inherit" w:hAnsi="inherit"/>
          <w:color w:val="00B050"/>
          <w:sz w:val="27"/>
          <w:szCs w:val="27"/>
        </w:rPr>
        <w:t xml:space="preserve"> and attached to a supported instance type, and supports following types of data</w:t>
      </w:r>
    </w:p>
    <w:p w14:paraId="40CE1FE7" w14:textId="77777777" w:rsidR="005337C4" w:rsidRPr="002F2AF9" w:rsidRDefault="005337C4" w:rsidP="005337C4">
      <w:pPr>
        <w:numPr>
          <w:ilvl w:val="1"/>
          <w:numId w:val="37"/>
        </w:numPr>
        <w:shd w:val="clear" w:color="auto" w:fill="FFFFFF"/>
        <w:spacing w:after="0"/>
        <w:ind w:left="2250"/>
        <w:textAlignment w:val="baseline"/>
        <w:divId w:val="1213736252"/>
        <w:rPr>
          <w:rFonts w:ascii="inherit" w:hAnsi="inherit"/>
          <w:color w:val="00B050"/>
          <w:sz w:val="27"/>
          <w:szCs w:val="27"/>
        </w:rPr>
      </w:pPr>
      <w:r w:rsidRPr="002F2AF9">
        <w:rPr>
          <w:rFonts w:ascii="inherit" w:hAnsi="inherit"/>
          <w:color w:val="00B050"/>
          <w:sz w:val="27"/>
          <w:szCs w:val="27"/>
        </w:rPr>
        <w:t>Data at rest</w:t>
      </w:r>
    </w:p>
    <w:p w14:paraId="3EAAC3C0" w14:textId="77777777" w:rsidR="005337C4" w:rsidRPr="002F2AF9" w:rsidRDefault="005337C4" w:rsidP="005337C4">
      <w:pPr>
        <w:numPr>
          <w:ilvl w:val="1"/>
          <w:numId w:val="37"/>
        </w:numPr>
        <w:shd w:val="clear" w:color="auto" w:fill="FFFFFF"/>
        <w:spacing w:after="0"/>
        <w:ind w:left="2250"/>
        <w:textAlignment w:val="baseline"/>
        <w:divId w:val="1213736252"/>
        <w:rPr>
          <w:rFonts w:ascii="inherit" w:hAnsi="inherit"/>
          <w:color w:val="00B050"/>
          <w:sz w:val="27"/>
          <w:szCs w:val="27"/>
        </w:rPr>
      </w:pPr>
      <w:r w:rsidRPr="002F2AF9">
        <w:rPr>
          <w:rFonts w:ascii="inherit" w:hAnsi="inherit"/>
          <w:color w:val="00B050"/>
          <w:sz w:val="27"/>
          <w:szCs w:val="27"/>
        </w:rPr>
        <w:t>All disk I/O i.e All data moving between the volume and the instance</w:t>
      </w:r>
    </w:p>
    <w:p w14:paraId="382466A1" w14:textId="77777777" w:rsidR="005337C4" w:rsidRPr="002F2AF9" w:rsidRDefault="005337C4" w:rsidP="005337C4">
      <w:pPr>
        <w:numPr>
          <w:ilvl w:val="1"/>
          <w:numId w:val="37"/>
        </w:numPr>
        <w:shd w:val="clear" w:color="auto" w:fill="FFFFFF"/>
        <w:spacing w:after="0"/>
        <w:ind w:left="2250"/>
        <w:textAlignment w:val="baseline"/>
        <w:divId w:val="1213736252"/>
        <w:rPr>
          <w:rFonts w:ascii="inherit" w:hAnsi="inherit"/>
          <w:color w:val="00B050"/>
          <w:sz w:val="27"/>
          <w:szCs w:val="27"/>
        </w:rPr>
      </w:pPr>
      <w:r w:rsidRPr="002F2AF9">
        <w:rPr>
          <w:rFonts w:ascii="inherit" w:hAnsi="inherit"/>
          <w:color w:val="00B050"/>
          <w:sz w:val="27"/>
          <w:szCs w:val="27"/>
        </w:rPr>
        <w:t>All snapshots created from the volume</w:t>
      </w:r>
    </w:p>
    <w:p w14:paraId="67820C12" w14:textId="77777777" w:rsidR="005337C4" w:rsidRPr="002F2AF9" w:rsidRDefault="005337C4" w:rsidP="005337C4">
      <w:pPr>
        <w:numPr>
          <w:ilvl w:val="1"/>
          <w:numId w:val="37"/>
        </w:numPr>
        <w:shd w:val="clear" w:color="auto" w:fill="FFFFFF"/>
        <w:spacing w:after="0"/>
        <w:ind w:left="2250"/>
        <w:textAlignment w:val="baseline"/>
        <w:divId w:val="1213736252"/>
        <w:rPr>
          <w:rFonts w:ascii="inherit" w:hAnsi="inherit"/>
          <w:color w:val="00B050"/>
          <w:sz w:val="27"/>
          <w:szCs w:val="27"/>
        </w:rPr>
      </w:pPr>
      <w:r w:rsidRPr="002F2AF9">
        <w:rPr>
          <w:rFonts w:ascii="inherit" w:hAnsi="inherit"/>
          <w:color w:val="00B050"/>
          <w:sz w:val="27"/>
          <w:szCs w:val="27"/>
        </w:rPr>
        <w:t>All volumes created from those snapshots</w:t>
      </w:r>
    </w:p>
    <w:p w14:paraId="031609BA" w14:textId="77777777" w:rsidR="005337C4" w:rsidRPr="008B40C4" w:rsidRDefault="005337C4" w:rsidP="005337C4">
      <w:pPr>
        <w:numPr>
          <w:ilvl w:val="0"/>
          <w:numId w:val="37"/>
        </w:numPr>
        <w:shd w:val="clear" w:color="auto" w:fill="FFFFFF"/>
        <w:spacing w:after="0"/>
        <w:ind w:left="1125"/>
        <w:textAlignment w:val="baseline"/>
        <w:divId w:val="1213736252"/>
        <w:rPr>
          <w:rFonts w:ascii="inherit" w:hAnsi="inherit"/>
          <w:color w:val="00B050"/>
          <w:sz w:val="27"/>
          <w:szCs w:val="27"/>
        </w:rPr>
      </w:pPr>
      <w:r w:rsidRPr="008B40C4">
        <w:rPr>
          <w:rFonts w:ascii="inherit" w:hAnsi="inherit"/>
          <w:color w:val="00B050"/>
          <w:sz w:val="27"/>
          <w:szCs w:val="27"/>
        </w:rPr>
        <w:t>Encryption occurs on the servers that host EC2 instances, providing encryption of data-in-transit from EC2 instances to EBS storage.</w:t>
      </w:r>
    </w:p>
    <w:p w14:paraId="7F7FC95B" w14:textId="77777777" w:rsidR="005337C4" w:rsidRPr="008B40C4" w:rsidRDefault="005337C4" w:rsidP="005337C4">
      <w:pPr>
        <w:numPr>
          <w:ilvl w:val="0"/>
          <w:numId w:val="37"/>
        </w:numPr>
        <w:shd w:val="clear" w:color="auto" w:fill="FFFFFF"/>
        <w:spacing w:after="0"/>
        <w:ind w:left="1125"/>
        <w:textAlignment w:val="baseline"/>
        <w:divId w:val="1213736252"/>
        <w:rPr>
          <w:rFonts w:ascii="inherit" w:hAnsi="inherit"/>
          <w:color w:val="00B050"/>
          <w:sz w:val="27"/>
          <w:szCs w:val="27"/>
        </w:rPr>
      </w:pPr>
      <w:r w:rsidRPr="008B40C4">
        <w:rPr>
          <w:rFonts w:ascii="inherit" w:hAnsi="inherit"/>
          <w:color w:val="00B050"/>
          <w:sz w:val="27"/>
          <w:szCs w:val="27"/>
        </w:rPr>
        <w:t>EBS encryption </w:t>
      </w:r>
      <w:r w:rsidRPr="008B40C4">
        <w:rPr>
          <w:rStyle w:val="Strong"/>
          <w:rFonts w:ascii="inherit" w:hAnsi="inherit"/>
          <w:color w:val="00B050"/>
          <w:sz w:val="27"/>
          <w:szCs w:val="27"/>
          <w:bdr w:val="none" w:sz="0" w:space="0" w:color="auto" w:frame="1"/>
        </w:rPr>
        <w:t>is supported with all EBS volume types</w:t>
      </w:r>
      <w:r w:rsidRPr="008B40C4">
        <w:rPr>
          <w:rFonts w:ascii="inherit" w:hAnsi="inherit"/>
          <w:color w:val="00B050"/>
          <w:sz w:val="27"/>
          <w:szCs w:val="27"/>
        </w:rPr>
        <w:t> (gp2, io1, st1 and sc1), and has the same IOPS performance on encrypted volumes as with unencrypted volumes, with a minimal effect on latency</w:t>
      </w:r>
    </w:p>
    <w:p w14:paraId="645CAF61" w14:textId="77777777" w:rsidR="005337C4" w:rsidRPr="008B40C4" w:rsidRDefault="005337C4" w:rsidP="005337C4">
      <w:pPr>
        <w:numPr>
          <w:ilvl w:val="0"/>
          <w:numId w:val="37"/>
        </w:numPr>
        <w:shd w:val="clear" w:color="auto" w:fill="FFFFFF"/>
        <w:spacing w:after="0"/>
        <w:ind w:left="1125"/>
        <w:textAlignment w:val="baseline"/>
        <w:divId w:val="1213736252"/>
        <w:rPr>
          <w:rFonts w:ascii="inherit" w:hAnsi="inherit"/>
          <w:color w:val="00B050"/>
          <w:sz w:val="27"/>
          <w:szCs w:val="27"/>
        </w:rPr>
      </w:pPr>
      <w:r w:rsidRPr="008B40C4">
        <w:rPr>
          <w:rFonts w:ascii="inherit" w:hAnsi="inherit"/>
          <w:color w:val="00B050"/>
          <w:sz w:val="27"/>
          <w:szCs w:val="27"/>
        </w:rPr>
        <w:t>EBS encryption is </w:t>
      </w:r>
      <w:r w:rsidRPr="008B40C4">
        <w:rPr>
          <w:rStyle w:val="Strong"/>
          <w:rFonts w:ascii="inherit" w:hAnsi="inherit"/>
          <w:color w:val="00B050"/>
          <w:sz w:val="27"/>
          <w:szCs w:val="27"/>
          <w:bdr w:val="none" w:sz="0" w:space="0" w:color="auto" w:frame="1"/>
        </w:rPr>
        <w:t>only available on select instance types</w:t>
      </w:r>
    </w:p>
    <w:p w14:paraId="52C10ECE" w14:textId="77777777" w:rsidR="005337C4" w:rsidRPr="008B40C4" w:rsidRDefault="005337C4" w:rsidP="005337C4">
      <w:pPr>
        <w:numPr>
          <w:ilvl w:val="0"/>
          <w:numId w:val="37"/>
        </w:numPr>
        <w:shd w:val="clear" w:color="auto" w:fill="FFFFFF"/>
        <w:spacing w:after="0"/>
        <w:ind w:left="1125"/>
        <w:textAlignment w:val="baseline"/>
        <w:divId w:val="1213736252"/>
        <w:rPr>
          <w:rFonts w:ascii="inherit" w:hAnsi="inherit"/>
          <w:color w:val="00B050"/>
          <w:sz w:val="27"/>
          <w:szCs w:val="27"/>
        </w:rPr>
      </w:pPr>
      <w:r w:rsidRPr="008B40C4">
        <w:rPr>
          <w:rStyle w:val="Strong"/>
          <w:rFonts w:ascii="inherit" w:hAnsi="inherit"/>
          <w:color w:val="00B050"/>
          <w:sz w:val="27"/>
          <w:szCs w:val="27"/>
          <w:bdr w:val="none" w:sz="0" w:space="0" w:color="auto" w:frame="1"/>
        </w:rPr>
        <w:t>Snapshots of encrypted volumes and volumes created from encrypted snapshots are automatically encrypted using the same volume encryption key</w:t>
      </w:r>
    </w:p>
    <w:p w14:paraId="5361C442" w14:textId="77777777" w:rsidR="005337C4" w:rsidRDefault="005337C4" w:rsidP="005337C4">
      <w:pPr>
        <w:numPr>
          <w:ilvl w:val="0"/>
          <w:numId w:val="37"/>
        </w:numPr>
        <w:shd w:val="clear" w:color="auto" w:fill="FFFFFF"/>
        <w:spacing w:after="0"/>
        <w:ind w:left="1125"/>
        <w:textAlignment w:val="baseline"/>
        <w:divId w:val="1213736252"/>
        <w:rPr>
          <w:rFonts w:ascii="inherit" w:hAnsi="inherit"/>
          <w:color w:val="666666"/>
          <w:sz w:val="27"/>
          <w:szCs w:val="27"/>
        </w:rPr>
      </w:pPr>
      <w:r>
        <w:rPr>
          <w:rFonts w:ascii="inherit" w:hAnsi="inherit"/>
          <w:color w:val="666666"/>
          <w:sz w:val="27"/>
          <w:szCs w:val="27"/>
        </w:rPr>
        <w:t>EBS encryption uses AWS Key Management Service (AWS KMS) customer master keys (CMK) when creating encrypted volumes and any snapshots created from the encrypted volumes.</w:t>
      </w:r>
    </w:p>
    <w:p w14:paraId="68B3067E" w14:textId="77777777" w:rsidR="005337C4" w:rsidRDefault="005337C4" w:rsidP="005337C4">
      <w:pPr>
        <w:numPr>
          <w:ilvl w:val="0"/>
          <w:numId w:val="37"/>
        </w:numPr>
        <w:shd w:val="clear" w:color="auto" w:fill="FFFFFF"/>
        <w:spacing w:after="0"/>
        <w:ind w:left="1125"/>
        <w:textAlignment w:val="baseline"/>
        <w:divId w:val="1213736252"/>
        <w:rPr>
          <w:rFonts w:ascii="inherit" w:hAnsi="inherit"/>
          <w:color w:val="666666"/>
          <w:sz w:val="27"/>
          <w:szCs w:val="27"/>
        </w:rPr>
      </w:pPr>
      <w:r>
        <w:rPr>
          <w:rFonts w:ascii="inherit" w:hAnsi="inherit"/>
          <w:color w:val="666666"/>
          <w:sz w:val="27"/>
          <w:szCs w:val="27"/>
        </w:rPr>
        <w:t>EBS volumes can be encrypted using either</w:t>
      </w:r>
    </w:p>
    <w:p w14:paraId="370D0CE8" w14:textId="77777777" w:rsidR="005337C4" w:rsidRPr="008B40C4" w:rsidRDefault="005337C4" w:rsidP="005337C4">
      <w:pPr>
        <w:numPr>
          <w:ilvl w:val="1"/>
          <w:numId w:val="37"/>
        </w:numPr>
        <w:shd w:val="clear" w:color="auto" w:fill="FFFFFF"/>
        <w:spacing w:after="0"/>
        <w:ind w:left="2250"/>
        <w:textAlignment w:val="baseline"/>
        <w:divId w:val="1213736252"/>
        <w:rPr>
          <w:rFonts w:ascii="inherit" w:hAnsi="inherit"/>
          <w:color w:val="00B050"/>
          <w:sz w:val="27"/>
          <w:szCs w:val="27"/>
        </w:rPr>
      </w:pPr>
      <w:r w:rsidRPr="008B40C4">
        <w:rPr>
          <w:rFonts w:ascii="inherit" w:hAnsi="inherit"/>
          <w:color w:val="00B050"/>
          <w:sz w:val="27"/>
          <w:szCs w:val="27"/>
        </w:rPr>
        <w:t>a default CMK is created for you automatically.</w:t>
      </w:r>
    </w:p>
    <w:p w14:paraId="0AB4E0CC" w14:textId="77777777" w:rsidR="005337C4" w:rsidRPr="008B40C4" w:rsidRDefault="005337C4" w:rsidP="005337C4">
      <w:pPr>
        <w:numPr>
          <w:ilvl w:val="1"/>
          <w:numId w:val="37"/>
        </w:numPr>
        <w:shd w:val="clear" w:color="auto" w:fill="FFFFFF"/>
        <w:spacing w:after="0"/>
        <w:ind w:left="2250"/>
        <w:textAlignment w:val="baseline"/>
        <w:divId w:val="1213736252"/>
        <w:rPr>
          <w:rFonts w:ascii="inherit" w:hAnsi="inherit"/>
          <w:color w:val="00B050"/>
          <w:sz w:val="27"/>
          <w:szCs w:val="27"/>
        </w:rPr>
      </w:pPr>
      <w:r w:rsidRPr="008B40C4">
        <w:rPr>
          <w:rFonts w:ascii="inherit" w:hAnsi="inherit"/>
          <w:color w:val="00B050"/>
          <w:sz w:val="27"/>
          <w:szCs w:val="27"/>
        </w:rPr>
        <w:t>a CMK that you created separately using AWS KMS, giving you more flexibility, including the ability to create, rotate, disable, define access controls, and audit the encryption keys used to protect your data.</w:t>
      </w:r>
    </w:p>
    <w:p w14:paraId="5820B4A5" w14:textId="77777777" w:rsidR="005337C4" w:rsidRPr="008B40C4" w:rsidRDefault="005337C4" w:rsidP="005337C4">
      <w:pPr>
        <w:numPr>
          <w:ilvl w:val="0"/>
          <w:numId w:val="37"/>
        </w:numPr>
        <w:shd w:val="clear" w:color="auto" w:fill="FFFFFF"/>
        <w:spacing w:after="0"/>
        <w:ind w:left="1125"/>
        <w:textAlignment w:val="baseline"/>
        <w:divId w:val="1213736252"/>
        <w:rPr>
          <w:rFonts w:ascii="inherit" w:hAnsi="inherit"/>
          <w:color w:val="00B050"/>
          <w:sz w:val="27"/>
          <w:szCs w:val="27"/>
        </w:rPr>
      </w:pPr>
      <w:r w:rsidRPr="008B40C4">
        <w:rPr>
          <w:rFonts w:ascii="inherit" w:hAnsi="inherit"/>
          <w:color w:val="00B050"/>
          <w:sz w:val="27"/>
          <w:szCs w:val="27"/>
        </w:rPr>
        <w:t>Public or shared snapshots of encrypted volumes are not supported, because other accounts would be able to decrypt your data and needs to be migrated to an unencrypted status before sharing.</w:t>
      </w:r>
    </w:p>
    <w:p w14:paraId="79BF032B" w14:textId="77777777" w:rsidR="005337C4" w:rsidRPr="008B40C4" w:rsidRDefault="005337C4" w:rsidP="005337C4">
      <w:pPr>
        <w:numPr>
          <w:ilvl w:val="0"/>
          <w:numId w:val="37"/>
        </w:numPr>
        <w:shd w:val="clear" w:color="auto" w:fill="FFFFFF"/>
        <w:spacing w:after="0"/>
        <w:ind w:left="1125"/>
        <w:textAlignment w:val="baseline"/>
        <w:divId w:val="1213736252"/>
        <w:rPr>
          <w:rFonts w:ascii="inherit" w:hAnsi="inherit"/>
          <w:color w:val="00B050"/>
          <w:sz w:val="27"/>
          <w:szCs w:val="27"/>
        </w:rPr>
      </w:pPr>
      <w:r w:rsidRPr="008B40C4">
        <w:rPr>
          <w:rStyle w:val="Strong"/>
          <w:rFonts w:ascii="inherit" w:hAnsi="inherit"/>
          <w:color w:val="00B050"/>
          <w:sz w:val="27"/>
          <w:szCs w:val="27"/>
          <w:bdr w:val="none" w:sz="0" w:space="0" w:color="auto" w:frame="1"/>
        </w:rPr>
        <w:t>Existing unencrypted volumes cannot be encrypted</w:t>
      </w:r>
      <w:r w:rsidRPr="008B40C4">
        <w:rPr>
          <w:rFonts w:ascii="inherit" w:hAnsi="inherit"/>
          <w:color w:val="00B050"/>
          <w:sz w:val="27"/>
          <w:szCs w:val="27"/>
        </w:rPr>
        <w:t> </w:t>
      </w:r>
      <w:r w:rsidRPr="008B40C4">
        <w:rPr>
          <w:rStyle w:val="Strong"/>
          <w:rFonts w:ascii="inherit" w:hAnsi="inherit"/>
          <w:color w:val="00B050"/>
          <w:sz w:val="27"/>
          <w:szCs w:val="27"/>
          <w:bdr w:val="none" w:sz="0" w:space="0" w:color="auto" w:frame="1"/>
        </w:rPr>
        <w:t>directly</w:t>
      </w:r>
      <w:r w:rsidRPr="008B40C4">
        <w:rPr>
          <w:rFonts w:ascii="inherit" w:hAnsi="inherit"/>
          <w:color w:val="00B050"/>
          <w:sz w:val="27"/>
          <w:szCs w:val="27"/>
        </w:rPr>
        <w:t>, but can be migrated by</w:t>
      </w:r>
    </w:p>
    <w:p w14:paraId="2FE971AC" w14:textId="77777777" w:rsidR="005337C4" w:rsidRPr="008B40C4" w:rsidRDefault="005337C4" w:rsidP="005337C4">
      <w:pPr>
        <w:numPr>
          <w:ilvl w:val="1"/>
          <w:numId w:val="37"/>
        </w:numPr>
        <w:shd w:val="clear" w:color="auto" w:fill="FFFFFF"/>
        <w:spacing w:after="0"/>
        <w:ind w:left="2250"/>
        <w:textAlignment w:val="baseline"/>
        <w:divId w:val="1213736252"/>
        <w:rPr>
          <w:rFonts w:ascii="inherit" w:hAnsi="inherit"/>
          <w:color w:val="00B050"/>
          <w:sz w:val="27"/>
          <w:szCs w:val="27"/>
        </w:rPr>
      </w:pPr>
      <w:r w:rsidRPr="008B40C4">
        <w:rPr>
          <w:rFonts w:ascii="inherit" w:hAnsi="inherit"/>
          <w:color w:val="00B050"/>
          <w:sz w:val="27"/>
          <w:szCs w:val="27"/>
        </w:rPr>
        <w:t>create a unencrypted snapshot from the volume</w:t>
      </w:r>
    </w:p>
    <w:p w14:paraId="29BAA070" w14:textId="77777777" w:rsidR="005337C4" w:rsidRPr="008B40C4" w:rsidRDefault="005337C4" w:rsidP="005337C4">
      <w:pPr>
        <w:numPr>
          <w:ilvl w:val="1"/>
          <w:numId w:val="37"/>
        </w:numPr>
        <w:shd w:val="clear" w:color="auto" w:fill="FFFFFF"/>
        <w:spacing w:after="0"/>
        <w:ind w:left="2250"/>
        <w:textAlignment w:val="baseline"/>
        <w:divId w:val="1213736252"/>
        <w:rPr>
          <w:rFonts w:ascii="inherit" w:hAnsi="inherit"/>
          <w:color w:val="00B050"/>
          <w:sz w:val="27"/>
          <w:szCs w:val="27"/>
        </w:rPr>
      </w:pPr>
      <w:r w:rsidRPr="008B40C4">
        <w:rPr>
          <w:rFonts w:ascii="inherit" w:hAnsi="inherit"/>
          <w:color w:val="00B050"/>
          <w:sz w:val="27"/>
          <w:szCs w:val="27"/>
        </w:rPr>
        <w:t>create an encrypted copy of unencrypted snapshot</w:t>
      </w:r>
    </w:p>
    <w:p w14:paraId="77A9B111" w14:textId="77777777" w:rsidR="005337C4" w:rsidRPr="008B40C4" w:rsidRDefault="005337C4" w:rsidP="005337C4">
      <w:pPr>
        <w:numPr>
          <w:ilvl w:val="1"/>
          <w:numId w:val="37"/>
        </w:numPr>
        <w:shd w:val="clear" w:color="auto" w:fill="FFFFFF"/>
        <w:spacing w:after="0"/>
        <w:ind w:left="2250"/>
        <w:textAlignment w:val="baseline"/>
        <w:divId w:val="1213736252"/>
        <w:rPr>
          <w:rFonts w:ascii="inherit" w:hAnsi="inherit"/>
          <w:color w:val="00B050"/>
          <w:sz w:val="27"/>
          <w:szCs w:val="27"/>
        </w:rPr>
      </w:pPr>
      <w:r w:rsidRPr="008B40C4">
        <w:rPr>
          <w:rFonts w:ascii="inherit" w:hAnsi="inherit"/>
          <w:color w:val="00B050"/>
          <w:sz w:val="27"/>
          <w:szCs w:val="27"/>
        </w:rPr>
        <w:t>create an encrypted volume from the encrypted snapshot</w:t>
      </w:r>
    </w:p>
    <w:p w14:paraId="43FAC4D9" w14:textId="77777777" w:rsidR="005337C4" w:rsidRDefault="005337C4" w:rsidP="005337C4">
      <w:pPr>
        <w:numPr>
          <w:ilvl w:val="0"/>
          <w:numId w:val="37"/>
        </w:numPr>
        <w:shd w:val="clear" w:color="auto" w:fill="FFFFFF"/>
        <w:spacing w:after="0"/>
        <w:ind w:left="1125"/>
        <w:textAlignment w:val="baseline"/>
        <w:divId w:val="1213736252"/>
        <w:rPr>
          <w:rFonts w:ascii="inherit" w:hAnsi="inherit"/>
          <w:color w:val="666666"/>
          <w:sz w:val="27"/>
          <w:szCs w:val="27"/>
        </w:rPr>
      </w:pPr>
      <w:r>
        <w:rPr>
          <w:rFonts w:ascii="inherit" w:hAnsi="inherit"/>
          <w:color w:val="666666"/>
          <w:sz w:val="27"/>
          <w:szCs w:val="27"/>
        </w:rPr>
        <w:t>Encrypted snapshot can be created from a unencrypted snapshot by create an encrypted copy of the unencrypted snapshot</w:t>
      </w:r>
    </w:p>
    <w:p w14:paraId="065E936D" w14:textId="77777777" w:rsidR="005337C4" w:rsidRDefault="005337C4" w:rsidP="005337C4">
      <w:pPr>
        <w:numPr>
          <w:ilvl w:val="0"/>
          <w:numId w:val="37"/>
        </w:numPr>
        <w:shd w:val="clear" w:color="auto" w:fill="FFFFFF"/>
        <w:spacing w:after="0"/>
        <w:ind w:left="1125"/>
        <w:textAlignment w:val="baseline"/>
        <w:divId w:val="1213736252"/>
        <w:rPr>
          <w:rFonts w:ascii="inherit" w:hAnsi="inherit"/>
          <w:color w:val="666666"/>
          <w:sz w:val="27"/>
          <w:szCs w:val="27"/>
        </w:rPr>
      </w:pPr>
      <w:r>
        <w:rPr>
          <w:rFonts w:ascii="inherit" w:hAnsi="inherit"/>
          <w:color w:val="666666"/>
          <w:sz w:val="27"/>
          <w:szCs w:val="27"/>
        </w:rPr>
        <w:t>Unencrypted volume cannot be created from an encrypted volume directly but needs to be migrated</w:t>
      </w:r>
    </w:p>
    <w:p w14:paraId="0AE1BA25" w14:textId="77777777" w:rsidR="005337C4" w:rsidRDefault="005337C4" w:rsidP="0088349A">
      <w:pPr>
        <w:shd w:val="clear" w:color="auto" w:fill="FFFFFF"/>
        <w:spacing w:after="105" w:line="291" w:lineRule="atLeast"/>
        <w:textAlignment w:val="baseline"/>
        <w:outlineLvl w:val="0"/>
        <w:divId w:val="1213736252"/>
        <w:rPr>
          <w:rFonts w:ascii="Georgia" w:eastAsia="Times New Roman" w:hAnsi="Georgia" w:cs="Times New Roman"/>
          <w:color w:val="666666"/>
          <w:kern w:val="36"/>
          <w:sz w:val="48"/>
          <w:szCs w:val="48"/>
        </w:rPr>
      </w:pPr>
    </w:p>
    <w:p w14:paraId="3709804E" w14:textId="560B4EFA" w:rsidR="0088349A" w:rsidRPr="0088349A" w:rsidRDefault="0088349A" w:rsidP="0088349A">
      <w:pPr>
        <w:shd w:val="clear" w:color="auto" w:fill="FFFFFF"/>
        <w:spacing w:after="105" w:line="291" w:lineRule="atLeast"/>
        <w:textAlignment w:val="baseline"/>
        <w:outlineLvl w:val="0"/>
        <w:divId w:val="1213736252"/>
        <w:rPr>
          <w:rFonts w:ascii="Georgia" w:eastAsia="Times New Roman" w:hAnsi="Georgia" w:cs="Times New Roman"/>
          <w:color w:val="666666"/>
          <w:kern w:val="36"/>
          <w:sz w:val="48"/>
          <w:szCs w:val="48"/>
        </w:rPr>
      </w:pPr>
      <w:r w:rsidRPr="0088349A">
        <w:rPr>
          <w:rFonts w:ascii="Georgia" w:eastAsia="Times New Roman" w:hAnsi="Georgia" w:cs="Times New Roman"/>
          <w:color w:val="666666"/>
          <w:kern w:val="36"/>
          <w:sz w:val="48"/>
          <w:szCs w:val="48"/>
        </w:rPr>
        <w:t>AWS EBS vs Instance Store</w:t>
      </w:r>
    </w:p>
    <w:p w14:paraId="3BF15181" w14:textId="77777777" w:rsidR="0088349A" w:rsidRPr="0088349A" w:rsidRDefault="0088349A" w:rsidP="0088349A">
      <w:pPr>
        <w:divId w:val="1213736252"/>
        <w:rPr>
          <w:sz w:val="24"/>
          <w:szCs w:val="24"/>
        </w:rPr>
      </w:pPr>
    </w:p>
    <w:p w14:paraId="181FCA5F" w14:textId="77777777" w:rsidR="00467AF7" w:rsidRPr="008B40C4" w:rsidRDefault="00467AF7" w:rsidP="001A2330">
      <w:pPr>
        <w:numPr>
          <w:ilvl w:val="0"/>
          <w:numId w:val="20"/>
        </w:numPr>
        <w:shd w:val="clear" w:color="auto" w:fill="FFFFFF"/>
        <w:spacing w:after="0"/>
        <w:ind w:left="1125"/>
        <w:textAlignment w:val="baseline"/>
        <w:divId w:val="1213736252"/>
        <w:rPr>
          <w:rFonts w:ascii="inherit" w:eastAsia="Times New Roman" w:hAnsi="inherit" w:cs="Times New Roman"/>
          <w:color w:val="00B050"/>
          <w:sz w:val="27"/>
          <w:szCs w:val="27"/>
        </w:rPr>
      </w:pPr>
      <w:r w:rsidRPr="008B40C4">
        <w:rPr>
          <w:rFonts w:ascii="inherit" w:eastAsia="Times New Roman" w:hAnsi="inherit" w:cs="Times New Roman"/>
          <w:color w:val="00B050"/>
          <w:sz w:val="27"/>
          <w:szCs w:val="27"/>
        </w:rPr>
        <w:t>EC2 instances support two types for block level storage</w:t>
      </w:r>
    </w:p>
    <w:p w14:paraId="16A34C12" w14:textId="77777777" w:rsidR="00467AF7" w:rsidRPr="008B40C4" w:rsidRDefault="00467AF7" w:rsidP="001A2330">
      <w:pPr>
        <w:numPr>
          <w:ilvl w:val="1"/>
          <w:numId w:val="20"/>
        </w:numPr>
        <w:shd w:val="clear" w:color="auto" w:fill="FFFFFF"/>
        <w:spacing w:after="0"/>
        <w:ind w:left="2250"/>
        <w:textAlignment w:val="baseline"/>
        <w:divId w:val="1213736252"/>
        <w:rPr>
          <w:rFonts w:ascii="inherit" w:eastAsia="Times New Roman" w:hAnsi="inherit" w:cs="Times New Roman"/>
          <w:color w:val="00B050"/>
          <w:sz w:val="27"/>
          <w:szCs w:val="27"/>
        </w:rPr>
      </w:pPr>
      <w:r w:rsidRPr="008B40C4">
        <w:rPr>
          <w:rFonts w:ascii="inherit" w:eastAsia="Times New Roman" w:hAnsi="inherit" w:cs="Times New Roman"/>
          <w:color w:val="00B050"/>
          <w:sz w:val="27"/>
          <w:szCs w:val="27"/>
        </w:rPr>
        <w:t>Elastic Block Store (EBS)</w:t>
      </w:r>
    </w:p>
    <w:p w14:paraId="11AA12CD" w14:textId="77777777" w:rsidR="00467AF7" w:rsidRPr="008B40C4" w:rsidRDefault="00467AF7" w:rsidP="001A2330">
      <w:pPr>
        <w:numPr>
          <w:ilvl w:val="1"/>
          <w:numId w:val="20"/>
        </w:numPr>
        <w:shd w:val="clear" w:color="auto" w:fill="FFFFFF"/>
        <w:spacing w:after="0"/>
        <w:ind w:left="2250"/>
        <w:textAlignment w:val="baseline"/>
        <w:divId w:val="1213736252"/>
        <w:rPr>
          <w:rFonts w:ascii="inherit" w:eastAsia="Times New Roman" w:hAnsi="inherit" w:cs="Times New Roman"/>
          <w:color w:val="00B050"/>
          <w:sz w:val="27"/>
          <w:szCs w:val="27"/>
        </w:rPr>
      </w:pPr>
      <w:r w:rsidRPr="008B40C4">
        <w:rPr>
          <w:rFonts w:ascii="inherit" w:eastAsia="Times New Roman" w:hAnsi="inherit" w:cs="Times New Roman"/>
          <w:color w:val="00B050"/>
          <w:sz w:val="27"/>
          <w:szCs w:val="27"/>
        </w:rPr>
        <w:t>Instance Store (Ephemeral store)</w:t>
      </w:r>
    </w:p>
    <w:p w14:paraId="44A00828" w14:textId="77777777" w:rsidR="00467AF7" w:rsidRPr="00467AF7" w:rsidRDefault="00467AF7" w:rsidP="001A2330">
      <w:pPr>
        <w:numPr>
          <w:ilvl w:val="0"/>
          <w:numId w:val="20"/>
        </w:numPr>
        <w:shd w:val="clear" w:color="auto" w:fill="FFFFFF"/>
        <w:spacing w:after="0"/>
        <w:ind w:left="1125"/>
        <w:textAlignment w:val="baseline"/>
        <w:divId w:val="1213736252"/>
        <w:rPr>
          <w:rFonts w:ascii="inherit" w:eastAsia="Times New Roman" w:hAnsi="inherit" w:cs="Times New Roman"/>
          <w:color w:val="666666"/>
          <w:sz w:val="27"/>
          <w:szCs w:val="27"/>
        </w:rPr>
      </w:pPr>
      <w:r w:rsidRPr="00467AF7">
        <w:rPr>
          <w:rFonts w:ascii="inherit" w:eastAsia="Times New Roman" w:hAnsi="inherit" w:cs="Times New Roman"/>
          <w:color w:val="666666"/>
          <w:sz w:val="27"/>
          <w:szCs w:val="27"/>
        </w:rPr>
        <w:t>EC2 Instances can be launched using either Elastic Block Store (EBS) or Instance Store volume as root volumes and additional volumes.</w:t>
      </w:r>
    </w:p>
    <w:p w14:paraId="4A65BD86" w14:textId="77777777" w:rsidR="00467AF7" w:rsidRPr="008B40C4" w:rsidRDefault="00467AF7" w:rsidP="001A2330">
      <w:pPr>
        <w:numPr>
          <w:ilvl w:val="0"/>
          <w:numId w:val="20"/>
        </w:numPr>
        <w:shd w:val="clear" w:color="auto" w:fill="FFFFFF"/>
        <w:spacing w:after="0"/>
        <w:ind w:left="1125"/>
        <w:textAlignment w:val="baseline"/>
        <w:divId w:val="1213736252"/>
        <w:rPr>
          <w:rFonts w:ascii="inherit" w:eastAsia="Times New Roman" w:hAnsi="inherit" w:cs="Times New Roman"/>
          <w:b/>
          <w:bCs/>
          <w:color w:val="00B050"/>
          <w:sz w:val="27"/>
          <w:szCs w:val="27"/>
        </w:rPr>
      </w:pPr>
      <w:r w:rsidRPr="008B40C4">
        <w:rPr>
          <w:rFonts w:ascii="inherit" w:eastAsia="Times New Roman" w:hAnsi="inherit" w:cs="Times New Roman"/>
          <w:b/>
          <w:bCs/>
          <w:color w:val="00B050"/>
          <w:sz w:val="27"/>
          <w:szCs w:val="27"/>
        </w:rPr>
        <w:t>EC2 instances can be launched by choosing between AMIs backed by EC2 instance store and AMIs backed by EBS. However, AWS recommends use of EBS backed AMIs, because they launch faster and use persistent storage</w:t>
      </w:r>
    </w:p>
    <w:p w14:paraId="10B61C60" w14:textId="77777777" w:rsidR="001B4E59" w:rsidRDefault="001B4E59" w:rsidP="00467AF7">
      <w:pPr>
        <w:shd w:val="clear" w:color="auto" w:fill="FFFFFF"/>
        <w:spacing w:after="0"/>
        <w:textAlignment w:val="baseline"/>
        <w:outlineLvl w:val="1"/>
        <w:divId w:val="1213736252"/>
        <w:rPr>
          <w:rFonts w:ascii="inherit" w:eastAsia="Times New Roman" w:hAnsi="inherit" w:cs="Times New Roman"/>
          <w:color w:val="666666"/>
          <w:sz w:val="42"/>
          <w:szCs w:val="42"/>
          <w:bdr w:val="none" w:sz="0" w:space="0" w:color="auto" w:frame="1"/>
        </w:rPr>
      </w:pPr>
    </w:p>
    <w:p w14:paraId="3C249319" w14:textId="69DE5029" w:rsidR="00467AF7" w:rsidRPr="00467AF7" w:rsidRDefault="00467AF7" w:rsidP="00467AF7">
      <w:pPr>
        <w:shd w:val="clear" w:color="auto" w:fill="FFFFFF"/>
        <w:spacing w:after="0"/>
        <w:textAlignment w:val="baseline"/>
        <w:outlineLvl w:val="1"/>
        <w:divId w:val="1213736252"/>
        <w:rPr>
          <w:rFonts w:ascii="Georgia" w:eastAsia="Times New Roman" w:hAnsi="Georgia" w:cs="Times New Roman"/>
          <w:color w:val="666666"/>
          <w:sz w:val="42"/>
          <w:szCs w:val="42"/>
        </w:rPr>
      </w:pPr>
      <w:r w:rsidRPr="00467AF7">
        <w:rPr>
          <w:rFonts w:ascii="inherit" w:eastAsia="Times New Roman" w:hAnsi="inherit" w:cs="Times New Roman"/>
          <w:color w:val="666666"/>
          <w:sz w:val="42"/>
          <w:szCs w:val="42"/>
          <w:bdr w:val="none" w:sz="0" w:space="0" w:color="auto" w:frame="1"/>
        </w:rPr>
        <w:t>Instance Store (Ephemeral storage)</w:t>
      </w:r>
    </w:p>
    <w:p w14:paraId="622C029E" w14:textId="0448AE10" w:rsidR="00467AF7" w:rsidRPr="00467AF7" w:rsidRDefault="00467AF7" w:rsidP="00467AF7">
      <w:pPr>
        <w:shd w:val="clear" w:color="auto" w:fill="FFFFFF"/>
        <w:spacing w:after="405"/>
        <w:textAlignment w:val="baseline"/>
        <w:divId w:val="1213736252"/>
        <w:rPr>
          <w:rFonts w:ascii="Georgia" w:eastAsia="Times New Roman" w:hAnsi="Georgia" w:cs="Times New Roman"/>
          <w:color w:val="666666"/>
          <w:sz w:val="27"/>
          <w:szCs w:val="27"/>
        </w:rPr>
      </w:pPr>
      <w:r w:rsidRPr="00467AF7">
        <w:rPr>
          <w:rFonts w:ascii="Georgia" w:eastAsia="Times New Roman" w:hAnsi="Georgia" w:cs="Times New Roman"/>
          <w:noProof/>
          <w:color w:val="666666"/>
          <w:sz w:val="27"/>
          <w:szCs w:val="27"/>
        </w:rPr>
        <w:drawing>
          <wp:inline distT="0" distB="0" distL="0" distR="0" wp14:anchorId="52B26359" wp14:editId="5C92BC25">
            <wp:extent cx="4351020" cy="34213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51020" cy="3421380"/>
                    </a:xfrm>
                    <a:prstGeom prst="rect">
                      <a:avLst/>
                    </a:prstGeom>
                    <a:noFill/>
                    <a:ln>
                      <a:noFill/>
                    </a:ln>
                  </pic:spPr>
                </pic:pic>
              </a:graphicData>
            </a:graphic>
          </wp:inline>
        </w:drawing>
      </w:r>
    </w:p>
    <w:p w14:paraId="4D6D4DC0" w14:textId="77777777" w:rsidR="00467AF7" w:rsidRPr="0094254A" w:rsidRDefault="00467AF7" w:rsidP="001A2330">
      <w:pPr>
        <w:numPr>
          <w:ilvl w:val="0"/>
          <w:numId w:val="21"/>
        </w:numPr>
        <w:shd w:val="clear" w:color="auto" w:fill="FFFFFF"/>
        <w:spacing w:after="0"/>
        <w:ind w:left="1125"/>
        <w:textAlignment w:val="baseline"/>
        <w:divId w:val="1213736252"/>
        <w:rPr>
          <w:rFonts w:ascii="inherit" w:eastAsia="Times New Roman" w:hAnsi="inherit" w:cs="Times New Roman"/>
          <w:b/>
          <w:bCs/>
          <w:color w:val="666666"/>
          <w:sz w:val="27"/>
          <w:szCs w:val="27"/>
        </w:rPr>
      </w:pPr>
      <w:r w:rsidRPr="0094254A">
        <w:rPr>
          <w:rFonts w:ascii="inherit" w:eastAsia="Times New Roman" w:hAnsi="inherit" w:cs="Times New Roman"/>
          <w:b/>
          <w:bCs/>
          <w:color w:val="00B050"/>
          <w:sz w:val="27"/>
          <w:szCs w:val="27"/>
        </w:rPr>
        <w:t>An Instance store backed instance is an EC2 instance using an Instance store as root device volume created from a template stored in S3</w:t>
      </w:r>
      <w:r w:rsidRPr="0094254A">
        <w:rPr>
          <w:rFonts w:ascii="inherit" w:eastAsia="Times New Roman" w:hAnsi="inherit" w:cs="Times New Roman"/>
          <w:b/>
          <w:bCs/>
          <w:color w:val="666666"/>
          <w:sz w:val="27"/>
          <w:szCs w:val="27"/>
        </w:rPr>
        <w:t>.</w:t>
      </w:r>
    </w:p>
    <w:p w14:paraId="754C9D3B" w14:textId="77777777" w:rsidR="00467AF7" w:rsidRPr="008B40C4" w:rsidRDefault="00467AF7" w:rsidP="001A2330">
      <w:pPr>
        <w:numPr>
          <w:ilvl w:val="0"/>
          <w:numId w:val="21"/>
        </w:numPr>
        <w:shd w:val="clear" w:color="auto" w:fill="FFFFFF"/>
        <w:spacing w:after="0"/>
        <w:ind w:left="1125"/>
        <w:textAlignment w:val="baseline"/>
        <w:divId w:val="1213736252"/>
        <w:rPr>
          <w:rFonts w:ascii="inherit" w:eastAsia="Times New Roman" w:hAnsi="inherit" w:cs="Times New Roman"/>
          <w:color w:val="00B050"/>
          <w:sz w:val="27"/>
          <w:szCs w:val="27"/>
        </w:rPr>
      </w:pPr>
      <w:r w:rsidRPr="008B40C4">
        <w:rPr>
          <w:rFonts w:ascii="inherit" w:eastAsia="Times New Roman" w:hAnsi="inherit" w:cs="Times New Roman"/>
          <w:color w:val="00B050"/>
          <w:sz w:val="27"/>
          <w:szCs w:val="27"/>
        </w:rPr>
        <w:t>Instance store volumes accesses storage from disks that are physically attached to the host computer.</w:t>
      </w:r>
    </w:p>
    <w:p w14:paraId="1738E283" w14:textId="77777777" w:rsidR="00467AF7" w:rsidRPr="0094254A" w:rsidRDefault="00467AF7" w:rsidP="001A2330">
      <w:pPr>
        <w:numPr>
          <w:ilvl w:val="0"/>
          <w:numId w:val="21"/>
        </w:numPr>
        <w:shd w:val="clear" w:color="auto" w:fill="FFFFFF"/>
        <w:spacing w:after="0"/>
        <w:ind w:left="1125"/>
        <w:textAlignment w:val="baseline"/>
        <w:divId w:val="1213736252"/>
        <w:rPr>
          <w:rFonts w:ascii="inherit" w:eastAsia="Times New Roman" w:hAnsi="inherit" w:cs="Times New Roman"/>
          <w:color w:val="00B050"/>
          <w:sz w:val="27"/>
          <w:szCs w:val="27"/>
        </w:rPr>
      </w:pPr>
      <w:r w:rsidRPr="0094254A">
        <w:rPr>
          <w:rFonts w:ascii="inherit" w:eastAsia="Times New Roman" w:hAnsi="inherit" w:cs="Times New Roman"/>
          <w:color w:val="00B050"/>
          <w:sz w:val="27"/>
          <w:szCs w:val="27"/>
        </w:rPr>
        <w:t>When an Instance stored instance is launched, the image that is used to boot the instance is copied to the root volume (typically </w:t>
      </w:r>
      <w:r w:rsidRPr="0094254A">
        <w:rPr>
          <w:rFonts w:ascii="inherit" w:eastAsia="Times New Roman" w:hAnsi="inherit" w:cs="Times New Roman"/>
          <w:color w:val="00B050"/>
          <w:sz w:val="27"/>
          <w:szCs w:val="27"/>
          <w:bdr w:val="none" w:sz="0" w:space="0" w:color="auto" w:frame="1"/>
        </w:rPr>
        <w:t>sda1</w:t>
      </w:r>
      <w:r w:rsidRPr="0094254A">
        <w:rPr>
          <w:rFonts w:ascii="inherit" w:eastAsia="Times New Roman" w:hAnsi="inherit" w:cs="Times New Roman"/>
          <w:color w:val="00B050"/>
          <w:sz w:val="27"/>
          <w:szCs w:val="27"/>
        </w:rPr>
        <w:t>).</w:t>
      </w:r>
    </w:p>
    <w:p w14:paraId="7C567BA6" w14:textId="77777777" w:rsidR="00467AF7" w:rsidRPr="0094254A" w:rsidRDefault="00467AF7" w:rsidP="001A2330">
      <w:pPr>
        <w:numPr>
          <w:ilvl w:val="0"/>
          <w:numId w:val="21"/>
        </w:numPr>
        <w:shd w:val="clear" w:color="auto" w:fill="FFFFFF"/>
        <w:spacing w:after="0"/>
        <w:ind w:left="1125"/>
        <w:textAlignment w:val="baseline"/>
        <w:divId w:val="1213736252"/>
        <w:rPr>
          <w:rFonts w:ascii="inherit" w:eastAsia="Times New Roman" w:hAnsi="inherit" w:cs="Times New Roman"/>
          <w:color w:val="00B050"/>
          <w:sz w:val="27"/>
          <w:szCs w:val="27"/>
        </w:rPr>
      </w:pPr>
      <w:r w:rsidRPr="0094254A">
        <w:rPr>
          <w:rFonts w:ascii="inherit" w:eastAsia="Times New Roman" w:hAnsi="inherit" w:cs="Times New Roman"/>
          <w:color w:val="00B050"/>
          <w:sz w:val="27"/>
          <w:szCs w:val="27"/>
        </w:rPr>
        <w:t>Instance store provides temporary block-level storage for instances.</w:t>
      </w:r>
    </w:p>
    <w:p w14:paraId="1CD29B20" w14:textId="77777777" w:rsidR="00467AF7" w:rsidRPr="0094254A" w:rsidRDefault="00467AF7" w:rsidP="001A2330">
      <w:pPr>
        <w:numPr>
          <w:ilvl w:val="0"/>
          <w:numId w:val="21"/>
        </w:numPr>
        <w:shd w:val="clear" w:color="auto" w:fill="FFFFFF"/>
        <w:spacing w:after="0"/>
        <w:ind w:left="1125"/>
        <w:textAlignment w:val="baseline"/>
        <w:divId w:val="1213736252"/>
        <w:rPr>
          <w:rFonts w:ascii="inherit" w:eastAsia="Times New Roman" w:hAnsi="inherit" w:cs="Times New Roman"/>
          <w:b/>
          <w:bCs/>
          <w:color w:val="00B050"/>
          <w:sz w:val="27"/>
          <w:szCs w:val="27"/>
        </w:rPr>
      </w:pPr>
      <w:r w:rsidRPr="0094254A">
        <w:rPr>
          <w:rFonts w:ascii="inherit" w:eastAsia="Times New Roman" w:hAnsi="inherit" w:cs="Times New Roman"/>
          <w:b/>
          <w:bCs/>
          <w:color w:val="00B050"/>
          <w:sz w:val="27"/>
          <w:szCs w:val="27"/>
        </w:rPr>
        <w:t>Data on an instance store volume persists only during the life of the associated instance; if an instance is stopped or terminated, any data on instance store volumes is lost.</w:t>
      </w:r>
    </w:p>
    <w:p w14:paraId="5695CC00" w14:textId="77777777" w:rsidR="00467AF7" w:rsidRPr="00467AF7" w:rsidRDefault="00467AF7" w:rsidP="00467AF7">
      <w:pPr>
        <w:shd w:val="clear" w:color="auto" w:fill="FFFFFF"/>
        <w:spacing w:before="405" w:after="405"/>
        <w:textAlignment w:val="baseline"/>
        <w:outlineLvl w:val="2"/>
        <w:divId w:val="1213736252"/>
        <w:rPr>
          <w:rFonts w:ascii="Georgia" w:eastAsia="Times New Roman" w:hAnsi="Georgia" w:cs="Times New Roman"/>
          <w:color w:val="666666"/>
          <w:sz w:val="36"/>
          <w:szCs w:val="36"/>
        </w:rPr>
      </w:pPr>
      <w:r w:rsidRPr="00467AF7">
        <w:rPr>
          <w:rFonts w:ascii="Georgia" w:eastAsia="Times New Roman" w:hAnsi="Georgia" w:cs="Times New Roman"/>
          <w:color w:val="666666"/>
          <w:sz w:val="36"/>
          <w:szCs w:val="36"/>
        </w:rPr>
        <w:t>Key points for Instance store backed Instance</w:t>
      </w:r>
    </w:p>
    <w:p w14:paraId="4BC010BD" w14:textId="77777777" w:rsidR="00467AF7" w:rsidRPr="0094254A" w:rsidRDefault="00467AF7" w:rsidP="001A2330">
      <w:pPr>
        <w:numPr>
          <w:ilvl w:val="0"/>
          <w:numId w:val="22"/>
        </w:numPr>
        <w:shd w:val="clear" w:color="auto" w:fill="FFFFFF"/>
        <w:spacing w:after="0"/>
        <w:ind w:left="1125"/>
        <w:textAlignment w:val="baseline"/>
        <w:divId w:val="1213736252"/>
        <w:rPr>
          <w:rFonts w:ascii="inherit" w:eastAsia="Times New Roman" w:hAnsi="inherit" w:cs="Times New Roman"/>
          <w:color w:val="00B050"/>
          <w:sz w:val="27"/>
          <w:szCs w:val="27"/>
        </w:rPr>
      </w:pPr>
      <w:r w:rsidRPr="0094254A">
        <w:rPr>
          <w:rFonts w:ascii="inherit" w:eastAsia="Times New Roman" w:hAnsi="inherit" w:cs="Times New Roman"/>
          <w:color w:val="00B050"/>
          <w:sz w:val="27"/>
          <w:szCs w:val="27"/>
        </w:rPr>
        <w:t>Boot time is slower then EBS backed volumes and usually less then 5 min</w:t>
      </w:r>
    </w:p>
    <w:p w14:paraId="224EFC5A" w14:textId="77777777" w:rsidR="00467AF7" w:rsidRPr="0094254A" w:rsidRDefault="00467AF7" w:rsidP="001A2330">
      <w:pPr>
        <w:numPr>
          <w:ilvl w:val="0"/>
          <w:numId w:val="22"/>
        </w:numPr>
        <w:shd w:val="clear" w:color="auto" w:fill="FFFFFF"/>
        <w:spacing w:after="0"/>
        <w:ind w:left="1125"/>
        <w:textAlignment w:val="baseline"/>
        <w:divId w:val="1213736252"/>
        <w:rPr>
          <w:rFonts w:ascii="inherit" w:eastAsia="Times New Roman" w:hAnsi="inherit" w:cs="Times New Roman"/>
          <w:color w:val="00B050"/>
          <w:sz w:val="27"/>
          <w:szCs w:val="27"/>
        </w:rPr>
      </w:pPr>
      <w:r w:rsidRPr="0094254A">
        <w:rPr>
          <w:rFonts w:ascii="inherit" w:eastAsia="Times New Roman" w:hAnsi="inherit" w:cs="Times New Roman"/>
          <w:color w:val="00B050"/>
          <w:sz w:val="27"/>
          <w:szCs w:val="27"/>
        </w:rPr>
        <w:t>Can be selected as Root Volume and attached as additional volumes</w:t>
      </w:r>
    </w:p>
    <w:p w14:paraId="4B33CC6E" w14:textId="77777777" w:rsidR="00467AF7" w:rsidRPr="00445529" w:rsidRDefault="00467AF7" w:rsidP="001A2330">
      <w:pPr>
        <w:numPr>
          <w:ilvl w:val="0"/>
          <w:numId w:val="22"/>
        </w:numPr>
        <w:shd w:val="clear" w:color="auto" w:fill="FFFFFF"/>
        <w:spacing w:after="0"/>
        <w:ind w:left="1125"/>
        <w:textAlignment w:val="baseline"/>
        <w:divId w:val="1213736252"/>
        <w:rPr>
          <w:rFonts w:ascii="inherit" w:eastAsia="Times New Roman" w:hAnsi="inherit" w:cs="Times New Roman"/>
          <w:b/>
          <w:bCs/>
          <w:color w:val="00B050"/>
          <w:sz w:val="27"/>
          <w:szCs w:val="27"/>
        </w:rPr>
      </w:pPr>
      <w:r w:rsidRPr="00445529">
        <w:rPr>
          <w:rFonts w:ascii="inherit" w:eastAsia="Times New Roman" w:hAnsi="inherit" w:cs="Times New Roman"/>
          <w:b/>
          <w:bCs/>
          <w:color w:val="00B050"/>
          <w:sz w:val="27"/>
          <w:szCs w:val="27"/>
        </w:rPr>
        <w:t>Instance store backed Instances can be of maximum 10GiB volume size</w:t>
      </w:r>
    </w:p>
    <w:p w14:paraId="1D367998" w14:textId="77777777" w:rsidR="00467AF7" w:rsidRPr="0094254A" w:rsidRDefault="00467AF7" w:rsidP="001A2330">
      <w:pPr>
        <w:numPr>
          <w:ilvl w:val="0"/>
          <w:numId w:val="22"/>
        </w:numPr>
        <w:shd w:val="clear" w:color="auto" w:fill="FFFFFF"/>
        <w:spacing w:after="0"/>
        <w:ind w:left="1125"/>
        <w:textAlignment w:val="baseline"/>
        <w:divId w:val="1213736252"/>
        <w:rPr>
          <w:rFonts w:ascii="inherit" w:eastAsia="Times New Roman" w:hAnsi="inherit" w:cs="Times New Roman"/>
          <w:color w:val="00B050"/>
          <w:sz w:val="27"/>
          <w:szCs w:val="27"/>
        </w:rPr>
      </w:pPr>
      <w:r w:rsidRPr="0094254A">
        <w:rPr>
          <w:rFonts w:ascii="inherit" w:eastAsia="Times New Roman" w:hAnsi="inherit" w:cs="Times New Roman"/>
          <w:color w:val="00B050"/>
          <w:sz w:val="27"/>
          <w:szCs w:val="27"/>
        </w:rPr>
        <w:t>Instance store volume can be attached as additional volumes only when the instance is being launched and cannot be attached once the Instance is up and running</w:t>
      </w:r>
    </w:p>
    <w:p w14:paraId="4DE389B2" w14:textId="77777777" w:rsidR="00467AF7" w:rsidRPr="0094254A" w:rsidRDefault="00467AF7" w:rsidP="001A2330">
      <w:pPr>
        <w:numPr>
          <w:ilvl w:val="0"/>
          <w:numId w:val="22"/>
        </w:numPr>
        <w:shd w:val="clear" w:color="auto" w:fill="FFFFFF"/>
        <w:spacing w:after="0"/>
        <w:ind w:left="1125"/>
        <w:textAlignment w:val="baseline"/>
        <w:divId w:val="1213736252"/>
        <w:rPr>
          <w:rFonts w:ascii="inherit" w:eastAsia="Times New Roman" w:hAnsi="inherit" w:cs="Times New Roman"/>
          <w:color w:val="00B050"/>
          <w:sz w:val="27"/>
          <w:szCs w:val="27"/>
        </w:rPr>
      </w:pPr>
      <w:r w:rsidRPr="0094254A">
        <w:rPr>
          <w:rFonts w:ascii="inherit" w:eastAsia="Times New Roman" w:hAnsi="inherit" w:cs="Times New Roman"/>
          <w:color w:val="00B050"/>
          <w:sz w:val="27"/>
          <w:szCs w:val="27"/>
        </w:rPr>
        <w:t>Instance store backed Instances </w:t>
      </w:r>
      <w:r w:rsidRPr="0094254A">
        <w:rPr>
          <w:rFonts w:ascii="inherit" w:eastAsia="Times New Roman" w:hAnsi="inherit" w:cs="Times New Roman"/>
          <w:b/>
          <w:bCs/>
          <w:color w:val="00B050"/>
          <w:sz w:val="27"/>
          <w:szCs w:val="27"/>
          <w:bdr w:val="none" w:sz="0" w:space="0" w:color="auto" w:frame="1"/>
        </w:rPr>
        <w:t>cannot be stopped</w:t>
      </w:r>
      <w:r w:rsidRPr="0094254A">
        <w:rPr>
          <w:rFonts w:ascii="inherit" w:eastAsia="Times New Roman" w:hAnsi="inherit" w:cs="Times New Roman"/>
          <w:color w:val="00B050"/>
          <w:sz w:val="27"/>
          <w:szCs w:val="27"/>
        </w:rPr>
        <w:t>, as when stopped and started AWS does not guarantee the instance would be launched in the same host and hence the data is lost</w:t>
      </w:r>
    </w:p>
    <w:p w14:paraId="2D264476" w14:textId="5F87C4CA" w:rsidR="00467AF7" w:rsidRPr="00467AF7" w:rsidRDefault="00467AF7" w:rsidP="001A2330">
      <w:pPr>
        <w:numPr>
          <w:ilvl w:val="0"/>
          <w:numId w:val="22"/>
        </w:numPr>
        <w:shd w:val="clear" w:color="auto" w:fill="FFFFFF"/>
        <w:spacing w:after="0"/>
        <w:ind w:left="1125"/>
        <w:textAlignment w:val="baseline"/>
        <w:divId w:val="1213736252"/>
        <w:rPr>
          <w:rFonts w:ascii="inherit" w:eastAsia="Times New Roman" w:hAnsi="inherit" w:cs="Times New Roman"/>
          <w:color w:val="666666"/>
          <w:sz w:val="27"/>
          <w:szCs w:val="27"/>
        </w:rPr>
      </w:pPr>
      <w:r w:rsidRPr="00467AF7">
        <w:rPr>
          <w:rFonts w:ascii="inherit" w:eastAsia="Times New Roman" w:hAnsi="inherit" w:cs="Times New Roman"/>
          <w:color w:val="666666"/>
          <w:sz w:val="27"/>
          <w:szCs w:val="27"/>
        </w:rPr>
        <w:t>Data on Instance store volume is </w:t>
      </w:r>
      <w:r w:rsidRPr="00467AF7">
        <w:rPr>
          <w:rFonts w:ascii="inherit" w:eastAsia="Times New Roman" w:hAnsi="inherit" w:cs="Times New Roman"/>
          <w:b/>
          <w:bCs/>
          <w:color w:val="FF0000"/>
          <w:sz w:val="27"/>
          <w:szCs w:val="27"/>
          <w:bdr w:val="none" w:sz="0" w:space="0" w:color="auto" w:frame="1"/>
        </w:rPr>
        <w:t>LOST</w:t>
      </w:r>
      <w:r w:rsidRPr="00467AF7">
        <w:rPr>
          <w:rFonts w:ascii="inherit" w:eastAsia="Times New Roman" w:hAnsi="inherit" w:cs="Times New Roman"/>
          <w:color w:val="666666"/>
          <w:sz w:val="27"/>
          <w:szCs w:val="27"/>
        </w:rPr>
        <w:t xml:space="preserve"> in following </w:t>
      </w:r>
      <w:r w:rsidR="0094254A" w:rsidRPr="00467AF7">
        <w:rPr>
          <w:rFonts w:ascii="inherit" w:eastAsia="Times New Roman" w:hAnsi="inherit" w:cs="Times New Roman"/>
          <w:color w:val="666666"/>
          <w:sz w:val="27"/>
          <w:szCs w:val="27"/>
        </w:rPr>
        <w:t>scenarios:</w:t>
      </w:r>
      <w:r w:rsidRPr="00467AF7">
        <w:rPr>
          <w:rFonts w:ascii="inherit" w:eastAsia="Times New Roman" w:hAnsi="inherit" w:cs="Times New Roman"/>
          <w:color w:val="666666"/>
          <w:sz w:val="27"/>
          <w:szCs w:val="27"/>
        </w:rPr>
        <w:t>-</w:t>
      </w:r>
    </w:p>
    <w:p w14:paraId="301D31B1" w14:textId="77777777" w:rsidR="00467AF7" w:rsidRPr="00467AF7" w:rsidRDefault="00467AF7" w:rsidP="001A2330">
      <w:pPr>
        <w:numPr>
          <w:ilvl w:val="1"/>
          <w:numId w:val="22"/>
        </w:numPr>
        <w:shd w:val="clear" w:color="auto" w:fill="FFFFFF"/>
        <w:spacing w:after="0"/>
        <w:ind w:left="2250"/>
        <w:textAlignment w:val="baseline"/>
        <w:divId w:val="1213736252"/>
        <w:rPr>
          <w:rFonts w:ascii="inherit" w:eastAsia="Times New Roman" w:hAnsi="inherit" w:cs="Times New Roman"/>
          <w:color w:val="666666"/>
          <w:sz w:val="27"/>
          <w:szCs w:val="27"/>
        </w:rPr>
      </w:pPr>
      <w:r w:rsidRPr="00467AF7">
        <w:rPr>
          <w:rFonts w:ascii="inherit" w:eastAsia="Times New Roman" w:hAnsi="inherit" w:cs="Times New Roman"/>
          <w:color w:val="666666"/>
          <w:sz w:val="27"/>
          <w:szCs w:val="27"/>
        </w:rPr>
        <w:t>Failure of an underlying drive</w:t>
      </w:r>
    </w:p>
    <w:p w14:paraId="6B08306F" w14:textId="77777777" w:rsidR="00467AF7" w:rsidRPr="00467AF7" w:rsidRDefault="00467AF7" w:rsidP="001A2330">
      <w:pPr>
        <w:numPr>
          <w:ilvl w:val="1"/>
          <w:numId w:val="22"/>
        </w:numPr>
        <w:shd w:val="clear" w:color="auto" w:fill="FFFFFF"/>
        <w:spacing w:after="0"/>
        <w:ind w:left="2250"/>
        <w:textAlignment w:val="baseline"/>
        <w:divId w:val="1213736252"/>
        <w:rPr>
          <w:rFonts w:ascii="inherit" w:eastAsia="Times New Roman" w:hAnsi="inherit" w:cs="Times New Roman"/>
          <w:color w:val="666666"/>
          <w:sz w:val="27"/>
          <w:szCs w:val="27"/>
        </w:rPr>
      </w:pPr>
      <w:r w:rsidRPr="00467AF7">
        <w:rPr>
          <w:rFonts w:ascii="inherit" w:eastAsia="Times New Roman" w:hAnsi="inherit" w:cs="Times New Roman"/>
          <w:color w:val="666666"/>
          <w:sz w:val="27"/>
          <w:szCs w:val="27"/>
        </w:rPr>
        <w:t>Stopping an EBS-backed instance where instance store are attached as additional volumes</w:t>
      </w:r>
    </w:p>
    <w:p w14:paraId="34370A10" w14:textId="77777777" w:rsidR="00467AF7" w:rsidRPr="00467AF7" w:rsidRDefault="00467AF7" w:rsidP="001A2330">
      <w:pPr>
        <w:numPr>
          <w:ilvl w:val="1"/>
          <w:numId w:val="22"/>
        </w:numPr>
        <w:shd w:val="clear" w:color="auto" w:fill="FFFFFF"/>
        <w:spacing w:after="0"/>
        <w:ind w:left="2250"/>
        <w:textAlignment w:val="baseline"/>
        <w:divId w:val="1213736252"/>
        <w:rPr>
          <w:rFonts w:ascii="inherit" w:eastAsia="Times New Roman" w:hAnsi="inherit" w:cs="Times New Roman"/>
          <w:color w:val="666666"/>
          <w:sz w:val="27"/>
          <w:szCs w:val="27"/>
        </w:rPr>
      </w:pPr>
      <w:r w:rsidRPr="00467AF7">
        <w:rPr>
          <w:rFonts w:ascii="inherit" w:eastAsia="Times New Roman" w:hAnsi="inherit" w:cs="Times New Roman"/>
          <w:color w:val="666666"/>
          <w:sz w:val="27"/>
          <w:szCs w:val="27"/>
        </w:rPr>
        <w:t>Termination of the Instance</w:t>
      </w:r>
    </w:p>
    <w:p w14:paraId="3E89C57B" w14:textId="77777777" w:rsidR="00467AF7" w:rsidRPr="0094254A" w:rsidRDefault="00467AF7" w:rsidP="001A2330">
      <w:pPr>
        <w:numPr>
          <w:ilvl w:val="0"/>
          <w:numId w:val="22"/>
        </w:numPr>
        <w:shd w:val="clear" w:color="auto" w:fill="FFFFFF"/>
        <w:spacing w:after="0"/>
        <w:ind w:left="1125"/>
        <w:textAlignment w:val="baseline"/>
        <w:divId w:val="1213736252"/>
        <w:rPr>
          <w:rFonts w:ascii="inherit" w:eastAsia="Times New Roman" w:hAnsi="inherit" w:cs="Times New Roman"/>
          <w:color w:val="00B050"/>
          <w:sz w:val="27"/>
          <w:szCs w:val="27"/>
        </w:rPr>
      </w:pPr>
      <w:r w:rsidRPr="0094254A">
        <w:rPr>
          <w:rFonts w:ascii="inherit" w:eastAsia="Times New Roman" w:hAnsi="inherit" w:cs="Times New Roman"/>
          <w:color w:val="00B050"/>
          <w:sz w:val="27"/>
          <w:szCs w:val="27"/>
        </w:rPr>
        <w:t>Data on Instance store volume is </w:t>
      </w:r>
      <w:r w:rsidRPr="0094254A">
        <w:rPr>
          <w:rFonts w:ascii="inherit" w:eastAsia="Times New Roman" w:hAnsi="inherit" w:cs="Times New Roman"/>
          <w:b/>
          <w:bCs/>
          <w:color w:val="00B050"/>
          <w:sz w:val="27"/>
          <w:szCs w:val="27"/>
          <w:bdr w:val="none" w:sz="0" w:space="0" w:color="auto" w:frame="1"/>
        </w:rPr>
        <w:t>NOT LOST</w:t>
      </w:r>
      <w:r w:rsidRPr="0094254A">
        <w:rPr>
          <w:rFonts w:ascii="inherit" w:eastAsia="Times New Roman" w:hAnsi="inherit" w:cs="Times New Roman"/>
          <w:color w:val="00B050"/>
          <w:sz w:val="27"/>
          <w:szCs w:val="27"/>
        </w:rPr>
        <w:t> when the instance is rebooted</w:t>
      </w:r>
    </w:p>
    <w:p w14:paraId="4669C5F7" w14:textId="77777777" w:rsidR="00467AF7" w:rsidRPr="00467AF7" w:rsidRDefault="00467AF7" w:rsidP="001A2330">
      <w:pPr>
        <w:numPr>
          <w:ilvl w:val="0"/>
          <w:numId w:val="22"/>
        </w:numPr>
        <w:shd w:val="clear" w:color="auto" w:fill="FFFFFF"/>
        <w:spacing w:after="0"/>
        <w:ind w:left="1125"/>
        <w:textAlignment w:val="baseline"/>
        <w:divId w:val="1213736252"/>
        <w:rPr>
          <w:rFonts w:ascii="inherit" w:eastAsia="Times New Roman" w:hAnsi="inherit" w:cs="Times New Roman"/>
          <w:color w:val="666666"/>
          <w:sz w:val="27"/>
          <w:szCs w:val="27"/>
        </w:rPr>
      </w:pPr>
      <w:r w:rsidRPr="00467AF7">
        <w:rPr>
          <w:rFonts w:ascii="inherit" w:eastAsia="Times New Roman" w:hAnsi="inherit" w:cs="Times New Roman"/>
          <w:color w:val="666666"/>
          <w:sz w:val="27"/>
          <w:szCs w:val="27"/>
        </w:rPr>
        <w:t>For EC2 instance store-backed instances AWS recommends to</w:t>
      </w:r>
    </w:p>
    <w:p w14:paraId="62DC7D1B" w14:textId="77777777" w:rsidR="00467AF7" w:rsidRPr="00467AF7" w:rsidRDefault="00467AF7" w:rsidP="001B4E59">
      <w:pPr>
        <w:numPr>
          <w:ilvl w:val="2"/>
          <w:numId w:val="23"/>
        </w:numPr>
        <w:shd w:val="clear" w:color="auto" w:fill="FFFFFF"/>
        <w:spacing w:after="0"/>
        <w:textAlignment w:val="baseline"/>
        <w:divId w:val="1213736252"/>
        <w:rPr>
          <w:rFonts w:ascii="inherit" w:eastAsia="Times New Roman" w:hAnsi="inherit" w:cs="Times New Roman"/>
          <w:color w:val="666666"/>
          <w:sz w:val="27"/>
          <w:szCs w:val="27"/>
        </w:rPr>
      </w:pPr>
      <w:r w:rsidRPr="00467AF7">
        <w:rPr>
          <w:rFonts w:ascii="inherit" w:eastAsia="Times New Roman" w:hAnsi="inherit" w:cs="Times New Roman"/>
          <w:color w:val="666666"/>
          <w:sz w:val="27"/>
          <w:szCs w:val="27"/>
        </w:rPr>
        <w:t>distribute the data on the instance stores across multiple AZs</w:t>
      </w:r>
    </w:p>
    <w:p w14:paraId="3FB84F9F" w14:textId="77777777" w:rsidR="00467AF7" w:rsidRPr="00467AF7" w:rsidRDefault="00467AF7" w:rsidP="001B4E59">
      <w:pPr>
        <w:numPr>
          <w:ilvl w:val="2"/>
          <w:numId w:val="23"/>
        </w:numPr>
        <w:shd w:val="clear" w:color="auto" w:fill="FFFFFF"/>
        <w:spacing w:after="0"/>
        <w:textAlignment w:val="baseline"/>
        <w:divId w:val="1213736252"/>
        <w:rPr>
          <w:rFonts w:ascii="inherit" w:eastAsia="Times New Roman" w:hAnsi="inherit" w:cs="Times New Roman"/>
          <w:color w:val="666666"/>
          <w:sz w:val="27"/>
          <w:szCs w:val="27"/>
        </w:rPr>
      </w:pPr>
      <w:r w:rsidRPr="00467AF7">
        <w:rPr>
          <w:rFonts w:ascii="inherit" w:eastAsia="Times New Roman" w:hAnsi="inherit" w:cs="Times New Roman"/>
          <w:color w:val="666666"/>
          <w:sz w:val="27"/>
          <w:szCs w:val="27"/>
        </w:rPr>
        <w:t>back up critical data from the instance store volumes to persistent storage on a regular basis.</w:t>
      </w:r>
    </w:p>
    <w:p w14:paraId="1CD3664C" w14:textId="77777777" w:rsidR="00467AF7" w:rsidRPr="0094254A" w:rsidRDefault="00467AF7" w:rsidP="001A2330">
      <w:pPr>
        <w:numPr>
          <w:ilvl w:val="0"/>
          <w:numId w:val="23"/>
        </w:numPr>
        <w:shd w:val="clear" w:color="auto" w:fill="FFFFFF"/>
        <w:spacing w:after="0"/>
        <w:ind w:left="1125"/>
        <w:textAlignment w:val="baseline"/>
        <w:divId w:val="1213736252"/>
        <w:rPr>
          <w:rFonts w:ascii="inherit" w:eastAsia="Times New Roman" w:hAnsi="inherit" w:cs="Times New Roman"/>
          <w:color w:val="00B050"/>
          <w:sz w:val="27"/>
          <w:szCs w:val="27"/>
        </w:rPr>
      </w:pPr>
      <w:r w:rsidRPr="0094254A">
        <w:rPr>
          <w:rFonts w:ascii="inherit" w:eastAsia="Times New Roman" w:hAnsi="inherit" w:cs="Times New Roman"/>
          <w:color w:val="00B050"/>
          <w:sz w:val="27"/>
          <w:szCs w:val="27"/>
        </w:rPr>
        <w:t>AMI creation requires usage on AMI tools and needs to be executed from within the running instance</w:t>
      </w:r>
    </w:p>
    <w:p w14:paraId="75083BC9" w14:textId="77777777" w:rsidR="00467AF7" w:rsidRPr="0094254A" w:rsidRDefault="00467AF7" w:rsidP="001A2330">
      <w:pPr>
        <w:numPr>
          <w:ilvl w:val="0"/>
          <w:numId w:val="23"/>
        </w:numPr>
        <w:shd w:val="clear" w:color="auto" w:fill="FFFFFF"/>
        <w:spacing w:after="0"/>
        <w:ind w:left="1125"/>
        <w:textAlignment w:val="baseline"/>
        <w:divId w:val="1213736252"/>
        <w:rPr>
          <w:rFonts w:ascii="inherit" w:eastAsia="Times New Roman" w:hAnsi="inherit" w:cs="Times New Roman"/>
          <w:color w:val="00B050"/>
          <w:sz w:val="27"/>
          <w:szCs w:val="27"/>
        </w:rPr>
      </w:pPr>
      <w:r w:rsidRPr="0094254A">
        <w:rPr>
          <w:rFonts w:ascii="inherit" w:eastAsia="Times New Roman" w:hAnsi="inherit" w:cs="Times New Roman"/>
          <w:color w:val="00B050"/>
          <w:sz w:val="27"/>
          <w:szCs w:val="27"/>
        </w:rPr>
        <w:t>Instance store backed Instances cannot be upgraded</w:t>
      </w:r>
    </w:p>
    <w:p w14:paraId="6DFA3295" w14:textId="77777777" w:rsidR="001B4E59" w:rsidRDefault="001B4E59" w:rsidP="00467AF7">
      <w:pPr>
        <w:shd w:val="clear" w:color="auto" w:fill="FFFFFF"/>
        <w:spacing w:after="0"/>
        <w:textAlignment w:val="baseline"/>
        <w:outlineLvl w:val="1"/>
        <w:divId w:val="1213736252"/>
        <w:rPr>
          <w:rFonts w:ascii="inherit" w:eastAsia="Times New Roman" w:hAnsi="inherit" w:cs="Times New Roman"/>
          <w:color w:val="666666"/>
          <w:sz w:val="42"/>
          <w:szCs w:val="42"/>
          <w:bdr w:val="none" w:sz="0" w:space="0" w:color="auto" w:frame="1"/>
        </w:rPr>
      </w:pPr>
    </w:p>
    <w:p w14:paraId="57EA877A" w14:textId="356B3C6F" w:rsidR="00467AF7" w:rsidRPr="00467AF7" w:rsidRDefault="00467AF7" w:rsidP="00467AF7">
      <w:pPr>
        <w:shd w:val="clear" w:color="auto" w:fill="FFFFFF"/>
        <w:spacing w:after="0"/>
        <w:textAlignment w:val="baseline"/>
        <w:outlineLvl w:val="1"/>
        <w:divId w:val="1213736252"/>
        <w:rPr>
          <w:rFonts w:ascii="Georgia" w:eastAsia="Times New Roman" w:hAnsi="Georgia" w:cs="Times New Roman"/>
          <w:color w:val="666666"/>
          <w:sz w:val="42"/>
          <w:szCs w:val="42"/>
        </w:rPr>
      </w:pPr>
      <w:r w:rsidRPr="00467AF7">
        <w:rPr>
          <w:rFonts w:ascii="inherit" w:eastAsia="Times New Roman" w:hAnsi="inherit" w:cs="Times New Roman"/>
          <w:color w:val="666666"/>
          <w:sz w:val="42"/>
          <w:szCs w:val="42"/>
          <w:bdr w:val="none" w:sz="0" w:space="0" w:color="auto" w:frame="1"/>
        </w:rPr>
        <w:t>Amazon Elastic Block Store (EBS)</w:t>
      </w:r>
    </w:p>
    <w:p w14:paraId="5B5C3E17" w14:textId="3443CF74" w:rsidR="00467AF7" w:rsidRPr="00467AF7" w:rsidRDefault="00467AF7" w:rsidP="00467AF7">
      <w:pPr>
        <w:shd w:val="clear" w:color="auto" w:fill="FFFFFF"/>
        <w:spacing w:after="405"/>
        <w:textAlignment w:val="baseline"/>
        <w:divId w:val="1213736252"/>
        <w:rPr>
          <w:rFonts w:ascii="Georgia" w:eastAsia="Times New Roman" w:hAnsi="Georgia" w:cs="Times New Roman"/>
          <w:color w:val="666666"/>
          <w:sz w:val="27"/>
          <w:szCs w:val="27"/>
        </w:rPr>
      </w:pPr>
      <w:r w:rsidRPr="00467AF7">
        <w:rPr>
          <w:rFonts w:ascii="Georgia" w:eastAsia="Times New Roman" w:hAnsi="Georgia" w:cs="Times New Roman"/>
          <w:noProof/>
          <w:color w:val="666666"/>
          <w:sz w:val="27"/>
          <w:szCs w:val="27"/>
        </w:rPr>
        <w:drawing>
          <wp:inline distT="0" distB="0" distL="0" distR="0" wp14:anchorId="209A37A8" wp14:editId="2C82E2CE">
            <wp:extent cx="4861560" cy="34061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61560" cy="3406140"/>
                    </a:xfrm>
                    <a:prstGeom prst="rect">
                      <a:avLst/>
                    </a:prstGeom>
                    <a:noFill/>
                    <a:ln>
                      <a:noFill/>
                    </a:ln>
                  </pic:spPr>
                </pic:pic>
              </a:graphicData>
            </a:graphic>
          </wp:inline>
        </w:drawing>
      </w:r>
    </w:p>
    <w:p w14:paraId="7CC6F256" w14:textId="77777777" w:rsidR="00467AF7" w:rsidRPr="0094254A" w:rsidRDefault="00467AF7" w:rsidP="001A2330">
      <w:pPr>
        <w:numPr>
          <w:ilvl w:val="0"/>
          <w:numId w:val="24"/>
        </w:numPr>
        <w:shd w:val="clear" w:color="auto" w:fill="FFFFFF"/>
        <w:spacing w:after="0"/>
        <w:ind w:left="1125"/>
        <w:textAlignment w:val="baseline"/>
        <w:divId w:val="1213736252"/>
        <w:rPr>
          <w:rFonts w:ascii="inherit" w:eastAsia="Times New Roman" w:hAnsi="inherit" w:cs="Times New Roman"/>
          <w:color w:val="00B050"/>
          <w:sz w:val="27"/>
          <w:szCs w:val="27"/>
        </w:rPr>
      </w:pPr>
      <w:r w:rsidRPr="0094254A">
        <w:rPr>
          <w:rFonts w:ascii="inherit" w:eastAsia="Times New Roman" w:hAnsi="inherit" w:cs="Times New Roman"/>
          <w:color w:val="00B050"/>
          <w:sz w:val="27"/>
          <w:szCs w:val="27"/>
        </w:rPr>
        <w:t>An “EBS-backed” instance means that the root device for an instance launched from the AMI is an EBS volume created from an EBS snapshot</w:t>
      </w:r>
    </w:p>
    <w:p w14:paraId="774BC25A" w14:textId="77777777" w:rsidR="00467AF7" w:rsidRPr="0094254A" w:rsidRDefault="00467AF7" w:rsidP="001A2330">
      <w:pPr>
        <w:numPr>
          <w:ilvl w:val="0"/>
          <w:numId w:val="24"/>
        </w:numPr>
        <w:shd w:val="clear" w:color="auto" w:fill="FFFFFF"/>
        <w:spacing w:after="0"/>
        <w:ind w:left="1125"/>
        <w:textAlignment w:val="baseline"/>
        <w:divId w:val="1213736252"/>
        <w:rPr>
          <w:rFonts w:ascii="inherit" w:eastAsia="Times New Roman" w:hAnsi="inherit" w:cs="Times New Roman"/>
          <w:color w:val="00B050"/>
          <w:sz w:val="27"/>
          <w:szCs w:val="27"/>
        </w:rPr>
      </w:pPr>
      <w:r w:rsidRPr="0094254A">
        <w:rPr>
          <w:rFonts w:ascii="inherit" w:eastAsia="Times New Roman" w:hAnsi="inherit" w:cs="Times New Roman"/>
          <w:color w:val="00B050"/>
          <w:sz w:val="27"/>
          <w:szCs w:val="27"/>
        </w:rPr>
        <w:t>An EBS volume behaves like a raw, unformatted, external block device that can be </w:t>
      </w:r>
      <w:r w:rsidRPr="0094254A">
        <w:rPr>
          <w:rFonts w:ascii="inherit" w:eastAsia="Times New Roman" w:hAnsi="inherit" w:cs="Times New Roman"/>
          <w:b/>
          <w:bCs/>
          <w:color w:val="00B050"/>
          <w:sz w:val="27"/>
          <w:szCs w:val="27"/>
          <w:bdr w:val="none" w:sz="0" w:space="0" w:color="auto" w:frame="1"/>
        </w:rPr>
        <w:t>attached to a single instance</w:t>
      </w:r>
      <w:r w:rsidRPr="0094254A">
        <w:rPr>
          <w:rFonts w:ascii="inherit" w:eastAsia="Times New Roman" w:hAnsi="inherit" w:cs="Times New Roman"/>
          <w:color w:val="00B050"/>
          <w:sz w:val="27"/>
          <w:szCs w:val="27"/>
        </w:rPr>
        <w:t> and are not physically attached to the Instance host computer (more like a network attached storage).</w:t>
      </w:r>
    </w:p>
    <w:p w14:paraId="306BF34D" w14:textId="77777777" w:rsidR="00467AF7" w:rsidRPr="0094254A" w:rsidRDefault="00467AF7" w:rsidP="001A2330">
      <w:pPr>
        <w:numPr>
          <w:ilvl w:val="0"/>
          <w:numId w:val="24"/>
        </w:numPr>
        <w:shd w:val="clear" w:color="auto" w:fill="FFFFFF"/>
        <w:spacing w:after="0"/>
        <w:ind w:left="1125"/>
        <w:textAlignment w:val="baseline"/>
        <w:divId w:val="1213736252"/>
        <w:rPr>
          <w:rFonts w:ascii="inherit" w:eastAsia="Times New Roman" w:hAnsi="inherit" w:cs="Times New Roman"/>
          <w:color w:val="00B050"/>
          <w:sz w:val="27"/>
          <w:szCs w:val="27"/>
        </w:rPr>
      </w:pPr>
      <w:r w:rsidRPr="0094254A">
        <w:rPr>
          <w:rFonts w:ascii="inherit" w:eastAsia="Times New Roman" w:hAnsi="inherit" w:cs="Times New Roman"/>
          <w:color w:val="00B050"/>
          <w:sz w:val="27"/>
          <w:szCs w:val="27"/>
        </w:rPr>
        <w:t>Volume persists independently from the running life of an instance.</w:t>
      </w:r>
    </w:p>
    <w:p w14:paraId="3861AD83" w14:textId="77777777" w:rsidR="00467AF7" w:rsidRPr="00467AF7" w:rsidRDefault="00467AF7" w:rsidP="001A2330">
      <w:pPr>
        <w:numPr>
          <w:ilvl w:val="0"/>
          <w:numId w:val="24"/>
        </w:numPr>
        <w:shd w:val="clear" w:color="auto" w:fill="FFFFFF"/>
        <w:spacing w:after="0"/>
        <w:ind w:left="1125"/>
        <w:textAlignment w:val="baseline"/>
        <w:divId w:val="1213736252"/>
        <w:rPr>
          <w:rFonts w:ascii="inherit" w:eastAsia="Times New Roman" w:hAnsi="inherit" w:cs="Times New Roman"/>
          <w:color w:val="666666"/>
          <w:sz w:val="27"/>
          <w:szCs w:val="27"/>
        </w:rPr>
      </w:pPr>
      <w:r w:rsidRPr="0094254A">
        <w:rPr>
          <w:rFonts w:ascii="inherit" w:eastAsia="Times New Roman" w:hAnsi="inherit" w:cs="Times New Roman"/>
          <w:color w:val="00B050"/>
          <w:sz w:val="27"/>
          <w:szCs w:val="27"/>
        </w:rPr>
        <w:t>After an EBS volume is attached to an instance, you can use it like any other physical hard drive</w:t>
      </w:r>
      <w:r w:rsidRPr="00467AF7">
        <w:rPr>
          <w:rFonts w:ascii="inherit" w:eastAsia="Times New Roman" w:hAnsi="inherit" w:cs="Times New Roman"/>
          <w:color w:val="666666"/>
          <w:sz w:val="27"/>
          <w:szCs w:val="27"/>
        </w:rPr>
        <w:t>.</w:t>
      </w:r>
    </w:p>
    <w:p w14:paraId="164A3A95" w14:textId="77777777" w:rsidR="00467AF7" w:rsidRPr="0094254A" w:rsidRDefault="00467AF7" w:rsidP="001A2330">
      <w:pPr>
        <w:numPr>
          <w:ilvl w:val="0"/>
          <w:numId w:val="24"/>
        </w:numPr>
        <w:shd w:val="clear" w:color="auto" w:fill="FFFFFF"/>
        <w:spacing w:after="0"/>
        <w:ind w:left="1125"/>
        <w:textAlignment w:val="baseline"/>
        <w:divId w:val="1213736252"/>
        <w:rPr>
          <w:rFonts w:ascii="inherit" w:eastAsia="Times New Roman" w:hAnsi="inherit" w:cs="Times New Roman"/>
          <w:color w:val="00B050"/>
          <w:sz w:val="27"/>
          <w:szCs w:val="27"/>
        </w:rPr>
      </w:pPr>
      <w:r w:rsidRPr="0094254A">
        <w:rPr>
          <w:rFonts w:ascii="inherit" w:eastAsia="Times New Roman" w:hAnsi="inherit" w:cs="Times New Roman"/>
          <w:color w:val="00B050"/>
          <w:sz w:val="27"/>
          <w:szCs w:val="27"/>
        </w:rPr>
        <w:t>EBS volume can be detached from one instance and attached to another instance</w:t>
      </w:r>
    </w:p>
    <w:p w14:paraId="38B61E40" w14:textId="77777777" w:rsidR="00467AF7" w:rsidRPr="0094254A" w:rsidRDefault="00467AF7" w:rsidP="001A2330">
      <w:pPr>
        <w:numPr>
          <w:ilvl w:val="0"/>
          <w:numId w:val="24"/>
        </w:numPr>
        <w:shd w:val="clear" w:color="auto" w:fill="FFFFFF"/>
        <w:spacing w:after="0"/>
        <w:ind w:left="1125"/>
        <w:textAlignment w:val="baseline"/>
        <w:divId w:val="1213736252"/>
        <w:rPr>
          <w:rFonts w:ascii="inherit" w:eastAsia="Times New Roman" w:hAnsi="inherit" w:cs="Times New Roman"/>
          <w:color w:val="00B050"/>
          <w:sz w:val="27"/>
          <w:szCs w:val="27"/>
        </w:rPr>
      </w:pPr>
      <w:r w:rsidRPr="0094254A">
        <w:rPr>
          <w:rFonts w:ascii="inherit" w:eastAsia="Times New Roman" w:hAnsi="inherit" w:cs="Times New Roman"/>
          <w:color w:val="00B050"/>
          <w:sz w:val="27"/>
          <w:szCs w:val="27"/>
        </w:rPr>
        <w:t>EBS volumes can be created as encrypted volumes using the EBS encryption feature</w:t>
      </w:r>
    </w:p>
    <w:p w14:paraId="3DB358F6" w14:textId="77777777" w:rsidR="00467AF7" w:rsidRPr="00467AF7" w:rsidRDefault="00467AF7" w:rsidP="00467AF7">
      <w:pPr>
        <w:shd w:val="clear" w:color="auto" w:fill="FFFFFF"/>
        <w:spacing w:before="405" w:after="405"/>
        <w:textAlignment w:val="baseline"/>
        <w:outlineLvl w:val="2"/>
        <w:divId w:val="1213736252"/>
        <w:rPr>
          <w:rFonts w:ascii="Georgia" w:eastAsia="Times New Roman" w:hAnsi="Georgia" w:cs="Times New Roman"/>
          <w:color w:val="666666"/>
          <w:sz w:val="36"/>
          <w:szCs w:val="36"/>
        </w:rPr>
      </w:pPr>
      <w:r w:rsidRPr="00467AF7">
        <w:rPr>
          <w:rFonts w:ascii="Georgia" w:eastAsia="Times New Roman" w:hAnsi="Georgia" w:cs="Times New Roman"/>
          <w:color w:val="666666"/>
          <w:sz w:val="36"/>
          <w:szCs w:val="36"/>
        </w:rPr>
        <w:t>Key points for EBS backed Instance</w:t>
      </w:r>
    </w:p>
    <w:p w14:paraId="2468BBCC" w14:textId="77777777" w:rsidR="00467AF7" w:rsidRPr="0094254A" w:rsidRDefault="00467AF7" w:rsidP="001A2330">
      <w:pPr>
        <w:numPr>
          <w:ilvl w:val="0"/>
          <w:numId w:val="25"/>
        </w:numPr>
        <w:shd w:val="clear" w:color="auto" w:fill="FFFFFF"/>
        <w:spacing w:after="0"/>
        <w:ind w:left="1125"/>
        <w:textAlignment w:val="baseline"/>
        <w:divId w:val="1213736252"/>
        <w:rPr>
          <w:rFonts w:ascii="inherit" w:eastAsia="Times New Roman" w:hAnsi="inherit" w:cs="Times New Roman"/>
          <w:color w:val="00B050"/>
          <w:sz w:val="27"/>
          <w:szCs w:val="27"/>
        </w:rPr>
      </w:pPr>
      <w:r w:rsidRPr="0094254A">
        <w:rPr>
          <w:rFonts w:ascii="inherit" w:eastAsia="Times New Roman" w:hAnsi="inherit" w:cs="Times New Roman"/>
          <w:color w:val="00B050"/>
          <w:sz w:val="27"/>
          <w:szCs w:val="27"/>
        </w:rPr>
        <w:t>Boot time is very fast usually less then a min</w:t>
      </w:r>
    </w:p>
    <w:p w14:paraId="60F94033" w14:textId="77777777" w:rsidR="00467AF7" w:rsidRPr="0094254A" w:rsidRDefault="00467AF7" w:rsidP="001A2330">
      <w:pPr>
        <w:numPr>
          <w:ilvl w:val="0"/>
          <w:numId w:val="25"/>
        </w:numPr>
        <w:shd w:val="clear" w:color="auto" w:fill="FFFFFF"/>
        <w:spacing w:after="0"/>
        <w:ind w:left="1125"/>
        <w:textAlignment w:val="baseline"/>
        <w:divId w:val="1213736252"/>
        <w:rPr>
          <w:rFonts w:ascii="inherit" w:eastAsia="Times New Roman" w:hAnsi="inherit" w:cs="Times New Roman"/>
          <w:color w:val="00B050"/>
          <w:sz w:val="27"/>
          <w:szCs w:val="27"/>
        </w:rPr>
      </w:pPr>
      <w:r w:rsidRPr="0094254A">
        <w:rPr>
          <w:rFonts w:ascii="inherit" w:eastAsia="Times New Roman" w:hAnsi="inherit" w:cs="Times New Roman"/>
          <w:color w:val="00B050"/>
          <w:sz w:val="27"/>
          <w:szCs w:val="27"/>
        </w:rPr>
        <w:t>Can be selected as Root Volume and attached as additional volumes</w:t>
      </w:r>
    </w:p>
    <w:p w14:paraId="5520BC1E" w14:textId="77777777" w:rsidR="00467AF7" w:rsidRPr="0094254A" w:rsidRDefault="00467AF7" w:rsidP="001A2330">
      <w:pPr>
        <w:numPr>
          <w:ilvl w:val="0"/>
          <w:numId w:val="25"/>
        </w:numPr>
        <w:shd w:val="clear" w:color="auto" w:fill="FFFFFF"/>
        <w:spacing w:after="0"/>
        <w:ind w:left="1125"/>
        <w:textAlignment w:val="baseline"/>
        <w:divId w:val="1213736252"/>
        <w:rPr>
          <w:rFonts w:ascii="inherit" w:eastAsia="Times New Roman" w:hAnsi="inherit" w:cs="Times New Roman"/>
          <w:b/>
          <w:bCs/>
          <w:color w:val="00B050"/>
          <w:sz w:val="27"/>
          <w:szCs w:val="27"/>
        </w:rPr>
      </w:pPr>
      <w:r w:rsidRPr="0094254A">
        <w:rPr>
          <w:rFonts w:ascii="inherit" w:eastAsia="Times New Roman" w:hAnsi="inherit" w:cs="Times New Roman"/>
          <w:b/>
          <w:bCs/>
          <w:color w:val="00B050"/>
          <w:sz w:val="27"/>
          <w:szCs w:val="27"/>
        </w:rPr>
        <w:t>EBS backed Instances can be of maximum 16TiB volume size depending upon the OS</w:t>
      </w:r>
    </w:p>
    <w:p w14:paraId="63DDB1B3" w14:textId="77777777" w:rsidR="00467AF7" w:rsidRPr="00445529" w:rsidRDefault="00467AF7" w:rsidP="001A2330">
      <w:pPr>
        <w:numPr>
          <w:ilvl w:val="0"/>
          <w:numId w:val="25"/>
        </w:numPr>
        <w:shd w:val="clear" w:color="auto" w:fill="FFFFFF"/>
        <w:spacing w:after="0"/>
        <w:ind w:left="1125"/>
        <w:textAlignment w:val="baseline"/>
        <w:divId w:val="1213736252"/>
        <w:rPr>
          <w:rFonts w:ascii="inherit" w:eastAsia="Times New Roman" w:hAnsi="inherit" w:cs="Times New Roman"/>
          <w:color w:val="00B050"/>
          <w:sz w:val="27"/>
          <w:szCs w:val="27"/>
        </w:rPr>
      </w:pPr>
      <w:r w:rsidRPr="00445529">
        <w:rPr>
          <w:rFonts w:ascii="inherit" w:eastAsia="Times New Roman" w:hAnsi="inherit" w:cs="Times New Roman"/>
          <w:color w:val="00B050"/>
          <w:sz w:val="27"/>
          <w:szCs w:val="27"/>
        </w:rPr>
        <w:t>EBS volume can be attached as additional volumes when the Instance is launched and even when the Instance is up and running</w:t>
      </w:r>
    </w:p>
    <w:p w14:paraId="4AF701F5" w14:textId="77777777" w:rsidR="00467AF7" w:rsidRPr="00445529" w:rsidRDefault="00467AF7" w:rsidP="001A2330">
      <w:pPr>
        <w:numPr>
          <w:ilvl w:val="0"/>
          <w:numId w:val="25"/>
        </w:numPr>
        <w:shd w:val="clear" w:color="auto" w:fill="FFFFFF"/>
        <w:spacing w:after="0"/>
        <w:ind w:left="1125"/>
        <w:textAlignment w:val="baseline"/>
        <w:divId w:val="1213736252"/>
        <w:rPr>
          <w:rFonts w:ascii="inherit" w:eastAsia="Times New Roman" w:hAnsi="inherit" w:cs="Times New Roman"/>
          <w:color w:val="00B050"/>
          <w:sz w:val="27"/>
          <w:szCs w:val="27"/>
        </w:rPr>
      </w:pPr>
      <w:r w:rsidRPr="00445529">
        <w:rPr>
          <w:rFonts w:ascii="inherit" w:eastAsia="Times New Roman" w:hAnsi="inherit" w:cs="Times New Roman"/>
          <w:color w:val="00B050"/>
          <w:sz w:val="27"/>
          <w:szCs w:val="27"/>
        </w:rPr>
        <w:t>Data on the EBS volume is </w:t>
      </w:r>
      <w:r w:rsidRPr="00445529">
        <w:rPr>
          <w:rFonts w:ascii="inherit" w:eastAsia="Times New Roman" w:hAnsi="inherit" w:cs="Times New Roman"/>
          <w:b/>
          <w:bCs/>
          <w:color w:val="00B050"/>
          <w:sz w:val="27"/>
          <w:szCs w:val="27"/>
          <w:bdr w:val="none" w:sz="0" w:space="0" w:color="auto" w:frame="1"/>
        </w:rPr>
        <w:t>LOST</w:t>
      </w:r>
      <w:r w:rsidRPr="00445529">
        <w:rPr>
          <w:rFonts w:ascii="inherit" w:eastAsia="Times New Roman" w:hAnsi="inherit" w:cs="Times New Roman"/>
          <w:color w:val="00B050"/>
          <w:sz w:val="27"/>
          <w:szCs w:val="27"/>
          <w:bdr w:val="none" w:sz="0" w:space="0" w:color="auto" w:frame="1"/>
        </w:rPr>
        <w:t> for</w:t>
      </w:r>
      <w:r w:rsidRPr="00445529">
        <w:rPr>
          <w:rFonts w:ascii="inherit" w:eastAsia="Times New Roman" w:hAnsi="inherit" w:cs="Times New Roman"/>
          <w:color w:val="00B050"/>
          <w:sz w:val="27"/>
          <w:szCs w:val="27"/>
          <w:bdr w:val="none" w:sz="0" w:space="0" w:color="auto" w:frame="1"/>
        </w:rPr>
        <w:br/>
      </w:r>
    </w:p>
    <w:p w14:paraId="0112FD5B" w14:textId="77777777" w:rsidR="00467AF7" w:rsidRPr="00445529" w:rsidRDefault="00467AF7" w:rsidP="001A2330">
      <w:pPr>
        <w:numPr>
          <w:ilvl w:val="1"/>
          <w:numId w:val="25"/>
        </w:numPr>
        <w:shd w:val="clear" w:color="auto" w:fill="FFFFFF"/>
        <w:spacing w:after="0"/>
        <w:ind w:left="2250"/>
        <w:textAlignment w:val="baseline"/>
        <w:divId w:val="1213736252"/>
        <w:rPr>
          <w:rFonts w:ascii="inherit" w:eastAsia="Times New Roman" w:hAnsi="inherit" w:cs="Times New Roman"/>
          <w:color w:val="00B050"/>
          <w:sz w:val="27"/>
          <w:szCs w:val="27"/>
        </w:rPr>
      </w:pPr>
      <w:r w:rsidRPr="00445529">
        <w:rPr>
          <w:rFonts w:ascii="inherit" w:eastAsia="Times New Roman" w:hAnsi="inherit" w:cs="Times New Roman"/>
          <w:color w:val="00B050"/>
          <w:sz w:val="27"/>
          <w:szCs w:val="27"/>
        </w:rPr>
        <w:t>EBS Root volume, if Delete On Termination flag is disabled (enabled, by default)</w:t>
      </w:r>
    </w:p>
    <w:p w14:paraId="508E4E5F" w14:textId="77777777" w:rsidR="00467AF7" w:rsidRPr="00445529" w:rsidRDefault="00467AF7" w:rsidP="001A2330">
      <w:pPr>
        <w:numPr>
          <w:ilvl w:val="1"/>
          <w:numId w:val="25"/>
        </w:numPr>
        <w:shd w:val="clear" w:color="auto" w:fill="FFFFFF"/>
        <w:spacing w:after="0"/>
        <w:ind w:left="2250"/>
        <w:textAlignment w:val="baseline"/>
        <w:divId w:val="1213736252"/>
        <w:rPr>
          <w:rFonts w:ascii="inherit" w:eastAsia="Times New Roman" w:hAnsi="inherit" w:cs="Times New Roman"/>
          <w:color w:val="00B050"/>
          <w:sz w:val="27"/>
          <w:szCs w:val="27"/>
        </w:rPr>
      </w:pPr>
      <w:r w:rsidRPr="00445529">
        <w:rPr>
          <w:rFonts w:ascii="inherit" w:eastAsia="Times New Roman" w:hAnsi="inherit" w:cs="Times New Roman"/>
          <w:color w:val="00B050"/>
          <w:sz w:val="27"/>
          <w:szCs w:val="27"/>
        </w:rPr>
        <w:t>attached EBS volumes, if the Delete On Termination flag is disabled, which is the default.</w:t>
      </w:r>
    </w:p>
    <w:p w14:paraId="7E6162D5" w14:textId="77777777" w:rsidR="00467AF7" w:rsidRPr="00445529" w:rsidRDefault="00467AF7" w:rsidP="001A2330">
      <w:pPr>
        <w:numPr>
          <w:ilvl w:val="0"/>
          <w:numId w:val="25"/>
        </w:numPr>
        <w:shd w:val="clear" w:color="auto" w:fill="FFFFFF"/>
        <w:spacing w:after="0"/>
        <w:ind w:left="1125"/>
        <w:textAlignment w:val="baseline"/>
        <w:divId w:val="1213736252"/>
        <w:rPr>
          <w:rFonts w:ascii="inherit" w:eastAsia="Times New Roman" w:hAnsi="inherit" w:cs="Times New Roman"/>
          <w:color w:val="00B050"/>
          <w:sz w:val="27"/>
          <w:szCs w:val="27"/>
        </w:rPr>
      </w:pPr>
      <w:r w:rsidRPr="00445529">
        <w:rPr>
          <w:rFonts w:ascii="inherit" w:eastAsia="Times New Roman" w:hAnsi="inherit" w:cs="Times New Roman"/>
          <w:color w:val="00B050"/>
          <w:sz w:val="27"/>
          <w:szCs w:val="27"/>
        </w:rPr>
        <w:t>Data on EBS volume is </w:t>
      </w:r>
      <w:r w:rsidRPr="00445529">
        <w:rPr>
          <w:rFonts w:ascii="inherit" w:eastAsia="Times New Roman" w:hAnsi="inherit" w:cs="Times New Roman"/>
          <w:b/>
          <w:bCs/>
          <w:color w:val="00B050"/>
          <w:sz w:val="27"/>
          <w:szCs w:val="27"/>
          <w:bdr w:val="none" w:sz="0" w:space="0" w:color="auto" w:frame="1"/>
        </w:rPr>
        <w:t>NOT LOST</w:t>
      </w:r>
      <w:r w:rsidRPr="00445529">
        <w:rPr>
          <w:rFonts w:ascii="inherit" w:eastAsia="Times New Roman" w:hAnsi="inherit" w:cs="Times New Roman"/>
          <w:color w:val="00B050"/>
          <w:sz w:val="27"/>
          <w:szCs w:val="27"/>
        </w:rPr>
        <w:t> in following scenarios :-</w:t>
      </w:r>
    </w:p>
    <w:p w14:paraId="79198641" w14:textId="77777777" w:rsidR="00467AF7" w:rsidRPr="00445529" w:rsidRDefault="00467AF7" w:rsidP="001A2330">
      <w:pPr>
        <w:numPr>
          <w:ilvl w:val="1"/>
          <w:numId w:val="26"/>
        </w:numPr>
        <w:shd w:val="clear" w:color="auto" w:fill="FFFFFF"/>
        <w:spacing w:after="0"/>
        <w:ind w:left="2250"/>
        <w:textAlignment w:val="baseline"/>
        <w:divId w:val="1213736252"/>
        <w:rPr>
          <w:rFonts w:ascii="inherit" w:eastAsia="Times New Roman" w:hAnsi="inherit" w:cs="Times New Roman"/>
          <w:color w:val="00B050"/>
          <w:sz w:val="27"/>
          <w:szCs w:val="27"/>
        </w:rPr>
      </w:pPr>
      <w:r w:rsidRPr="00445529">
        <w:rPr>
          <w:rFonts w:ascii="inherit" w:eastAsia="Times New Roman" w:hAnsi="inherit" w:cs="Times New Roman"/>
          <w:color w:val="00B050"/>
          <w:sz w:val="27"/>
          <w:szCs w:val="27"/>
        </w:rPr>
        <w:t>Reboot on the Instance</w:t>
      </w:r>
    </w:p>
    <w:p w14:paraId="634055A3" w14:textId="77777777" w:rsidR="00467AF7" w:rsidRPr="00445529" w:rsidRDefault="00467AF7" w:rsidP="001A2330">
      <w:pPr>
        <w:numPr>
          <w:ilvl w:val="1"/>
          <w:numId w:val="26"/>
        </w:numPr>
        <w:shd w:val="clear" w:color="auto" w:fill="FFFFFF"/>
        <w:spacing w:after="0"/>
        <w:ind w:left="2250"/>
        <w:textAlignment w:val="baseline"/>
        <w:divId w:val="1213736252"/>
        <w:rPr>
          <w:rFonts w:ascii="inherit" w:eastAsia="Times New Roman" w:hAnsi="inherit" w:cs="Times New Roman"/>
          <w:color w:val="00B050"/>
          <w:sz w:val="27"/>
          <w:szCs w:val="27"/>
        </w:rPr>
      </w:pPr>
      <w:r w:rsidRPr="00445529">
        <w:rPr>
          <w:rFonts w:ascii="inherit" w:eastAsia="Times New Roman" w:hAnsi="inherit" w:cs="Times New Roman"/>
          <w:color w:val="00B050"/>
          <w:sz w:val="27"/>
          <w:szCs w:val="27"/>
        </w:rPr>
        <w:t>Stopping an EBS-backed instance</w:t>
      </w:r>
    </w:p>
    <w:p w14:paraId="362228F4" w14:textId="77777777" w:rsidR="00467AF7" w:rsidRPr="00445529" w:rsidRDefault="00467AF7" w:rsidP="001A2330">
      <w:pPr>
        <w:numPr>
          <w:ilvl w:val="1"/>
          <w:numId w:val="26"/>
        </w:numPr>
        <w:shd w:val="clear" w:color="auto" w:fill="FFFFFF"/>
        <w:spacing w:after="0"/>
        <w:ind w:left="2250"/>
        <w:textAlignment w:val="baseline"/>
        <w:divId w:val="1213736252"/>
        <w:rPr>
          <w:rFonts w:ascii="inherit" w:eastAsia="Times New Roman" w:hAnsi="inherit" w:cs="Times New Roman"/>
          <w:color w:val="00B050"/>
          <w:sz w:val="27"/>
          <w:szCs w:val="27"/>
        </w:rPr>
      </w:pPr>
      <w:r w:rsidRPr="00445529">
        <w:rPr>
          <w:rFonts w:ascii="inherit" w:eastAsia="Times New Roman" w:hAnsi="inherit" w:cs="Times New Roman"/>
          <w:color w:val="00B050"/>
          <w:sz w:val="27"/>
          <w:szCs w:val="27"/>
        </w:rPr>
        <w:t>Termination of the Instance for the additional EBS volumes. Additional EBS volumes are detached with their data intact</w:t>
      </w:r>
    </w:p>
    <w:p w14:paraId="5789F134" w14:textId="77777777" w:rsidR="00467AF7" w:rsidRPr="00445529" w:rsidRDefault="00467AF7" w:rsidP="001A2330">
      <w:pPr>
        <w:numPr>
          <w:ilvl w:val="0"/>
          <w:numId w:val="26"/>
        </w:numPr>
        <w:shd w:val="clear" w:color="auto" w:fill="FFFFFF"/>
        <w:spacing w:after="0"/>
        <w:ind w:left="1125"/>
        <w:textAlignment w:val="baseline"/>
        <w:divId w:val="1213736252"/>
        <w:rPr>
          <w:rFonts w:ascii="inherit" w:eastAsia="Times New Roman" w:hAnsi="inherit" w:cs="Times New Roman"/>
          <w:color w:val="00B050"/>
          <w:sz w:val="27"/>
          <w:szCs w:val="27"/>
        </w:rPr>
      </w:pPr>
      <w:r w:rsidRPr="00445529">
        <w:rPr>
          <w:rFonts w:ascii="inherit" w:eastAsia="Times New Roman" w:hAnsi="inherit" w:cs="Times New Roman"/>
          <w:color w:val="00B050"/>
          <w:sz w:val="27"/>
          <w:szCs w:val="27"/>
        </w:rPr>
        <w:t>When EBS-backed instance is in a stopped state, various instance– and volume-related tasks can be done </w:t>
      </w:r>
      <w:r w:rsidRPr="00445529">
        <w:rPr>
          <w:rFonts w:ascii="inherit" w:eastAsia="Times New Roman" w:hAnsi="inherit" w:cs="Times New Roman"/>
          <w:i/>
          <w:iCs/>
          <w:color w:val="00B050"/>
          <w:sz w:val="27"/>
          <w:szCs w:val="27"/>
          <w:bdr w:val="none" w:sz="0" w:space="0" w:color="auto" w:frame="1"/>
        </w:rPr>
        <w:t>for e.g. you can modify the properties of the instance, you can change the size of your instance or update the kernel it is using, or you can attach your root volume to a different running instance for debugging or any other purpose</w:t>
      </w:r>
    </w:p>
    <w:p w14:paraId="61F74C8D" w14:textId="633DD6AD" w:rsidR="00467AF7" w:rsidRDefault="00467AF7" w:rsidP="001A2330">
      <w:pPr>
        <w:numPr>
          <w:ilvl w:val="0"/>
          <w:numId w:val="26"/>
        </w:numPr>
        <w:shd w:val="clear" w:color="auto" w:fill="FFFFFF"/>
        <w:spacing w:after="0"/>
        <w:ind w:left="1125"/>
        <w:textAlignment w:val="baseline"/>
        <w:divId w:val="1213736252"/>
        <w:rPr>
          <w:rFonts w:ascii="inherit" w:eastAsia="Times New Roman" w:hAnsi="inherit" w:cs="Times New Roman"/>
          <w:b/>
          <w:bCs/>
          <w:color w:val="00B050"/>
          <w:sz w:val="27"/>
          <w:szCs w:val="27"/>
        </w:rPr>
      </w:pPr>
      <w:r w:rsidRPr="00445529">
        <w:rPr>
          <w:rFonts w:ascii="inherit" w:eastAsia="Times New Roman" w:hAnsi="inherit" w:cs="Times New Roman"/>
          <w:b/>
          <w:bCs/>
          <w:color w:val="00B050"/>
          <w:sz w:val="27"/>
          <w:szCs w:val="27"/>
        </w:rPr>
        <w:t>EBS volumes are </w:t>
      </w:r>
      <w:r w:rsidRPr="00445529">
        <w:rPr>
          <w:rFonts w:ascii="inherit" w:eastAsia="Times New Roman" w:hAnsi="inherit" w:cs="Times New Roman"/>
          <w:b/>
          <w:bCs/>
          <w:color w:val="00B050"/>
          <w:sz w:val="27"/>
          <w:szCs w:val="27"/>
          <w:bdr w:val="none" w:sz="0" w:space="0" w:color="auto" w:frame="1"/>
        </w:rPr>
        <w:t>AZ scoped</w:t>
      </w:r>
      <w:r w:rsidRPr="00445529">
        <w:rPr>
          <w:rFonts w:ascii="inherit" w:eastAsia="Times New Roman" w:hAnsi="inherit" w:cs="Times New Roman"/>
          <w:b/>
          <w:bCs/>
          <w:color w:val="00B050"/>
          <w:sz w:val="27"/>
          <w:szCs w:val="27"/>
        </w:rPr>
        <w:t> and tied to a single AZ  in which created</w:t>
      </w:r>
    </w:p>
    <w:p w14:paraId="56619971" w14:textId="5DE30A6A" w:rsidR="00445529" w:rsidRPr="00445529" w:rsidRDefault="00445529" w:rsidP="00445529">
      <w:pPr>
        <w:shd w:val="clear" w:color="auto" w:fill="FFFFFF"/>
        <w:spacing w:after="0"/>
        <w:ind w:left="1125"/>
        <w:textAlignment w:val="baseline"/>
        <w:divId w:val="1213736252"/>
        <w:rPr>
          <w:rFonts w:ascii="inherit" w:eastAsia="Times New Roman" w:hAnsi="inherit" w:cs="Times New Roman"/>
          <w:b/>
          <w:bCs/>
          <w:color w:val="00B050"/>
          <w:sz w:val="27"/>
          <w:szCs w:val="27"/>
        </w:rPr>
      </w:pPr>
      <w:r>
        <w:rPr>
          <w:noProof/>
        </w:rPr>
        <w:drawing>
          <wp:inline distT="0" distB="0" distL="0" distR="0" wp14:anchorId="6A136324" wp14:editId="02B858DA">
            <wp:extent cx="5576333" cy="3235325"/>
            <wp:effectExtent l="0" t="0" r="571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1763" cy="3238476"/>
                    </a:xfrm>
                    <a:prstGeom prst="rect">
                      <a:avLst/>
                    </a:prstGeom>
                  </pic:spPr>
                </pic:pic>
              </a:graphicData>
            </a:graphic>
          </wp:inline>
        </w:drawing>
      </w:r>
    </w:p>
    <w:p w14:paraId="6740B64E" w14:textId="77777777" w:rsidR="00467AF7" w:rsidRPr="00467AF7" w:rsidRDefault="00467AF7" w:rsidP="001A2330">
      <w:pPr>
        <w:numPr>
          <w:ilvl w:val="0"/>
          <w:numId w:val="26"/>
        </w:numPr>
        <w:shd w:val="clear" w:color="auto" w:fill="FFFFFF"/>
        <w:spacing w:after="0"/>
        <w:ind w:left="1125"/>
        <w:textAlignment w:val="baseline"/>
        <w:divId w:val="1213736252"/>
        <w:rPr>
          <w:rFonts w:ascii="inherit" w:eastAsia="Times New Roman" w:hAnsi="inherit" w:cs="Times New Roman"/>
          <w:color w:val="666666"/>
          <w:sz w:val="27"/>
          <w:szCs w:val="27"/>
        </w:rPr>
      </w:pPr>
      <w:r w:rsidRPr="00467AF7">
        <w:rPr>
          <w:rFonts w:ascii="inherit" w:eastAsia="Times New Roman" w:hAnsi="inherit" w:cs="Times New Roman"/>
          <w:color w:val="666666"/>
          <w:sz w:val="27"/>
          <w:szCs w:val="27"/>
        </w:rPr>
        <w:t>EBS volumes are automatically replicated within that zone to prevent data loss due to failure of any single hardware component</w:t>
      </w:r>
    </w:p>
    <w:p w14:paraId="389EBC8E" w14:textId="77777777" w:rsidR="00467AF7" w:rsidRPr="00467AF7" w:rsidRDefault="00467AF7" w:rsidP="001A2330">
      <w:pPr>
        <w:numPr>
          <w:ilvl w:val="0"/>
          <w:numId w:val="26"/>
        </w:numPr>
        <w:shd w:val="clear" w:color="auto" w:fill="FFFFFF"/>
        <w:spacing w:after="0"/>
        <w:ind w:left="1125"/>
        <w:textAlignment w:val="baseline"/>
        <w:divId w:val="1213736252"/>
        <w:rPr>
          <w:rFonts w:ascii="inherit" w:eastAsia="Times New Roman" w:hAnsi="inherit" w:cs="Times New Roman"/>
          <w:color w:val="666666"/>
          <w:sz w:val="27"/>
          <w:szCs w:val="27"/>
        </w:rPr>
      </w:pPr>
      <w:r w:rsidRPr="00467AF7">
        <w:rPr>
          <w:rFonts w:ascii="inherit" w:eastAsia="Times New Roman" w:hAnsi="inherit" w:cs="Times New Roman"/>
          <w:color w:val="666666"/>
          <w:sz w:val="27"/>
          <w:szCs w:val="27"/>
        </w:rPr>
        <w:t>AMI creation is easy using a Single command</w:t>
      </w:r>
    </w:p>
    <w:p w14:paraId="3CB474D8" w14:textId="77777777" w:rsidR="00467AF7" w:rsidRPr="00467AF7" w:rsidRDefault="00467AF7" w:rsidP="001A2330">
      <w:pPr>
        <w:numPr>
          <w:ilvl w:val="0"/>
          <w:numId w:val="26"/>
        </w:numPr>
        <w:shd w:val="clear" w:color="auto" w:fill="FFFFFF"/>
        <w:spacing w:after="0"/>
        <w:ind w:left="1125"/>
        <w:textAlignment w:val="baseline"/>
        <w:divId w:val="1213736252"/>
        <w:rPr>
          <w:rFonts w:ascii="inherit" w:eastAsia="Times New Roman" w:hAnsi="inherit" w:cs="Times New Roman"/>
          <w:color w:val="666666"/>
          <w:sz w:val="27"/>
          <w:szCs w:val="27"/>
        </w:rPr>
      </w:pPr>
      <w:r w:rsidRPr="00445529">
        <w:rPr>
          <w:rFonts w:ascii="inherit" w:eastAsia="Times New Roman" w:hAnsi="inherit" w:cs="Times New Roman"/>
          <w:color w:val="00B050"/>
          <w:sz w:val="27"/>
          <w:szCs w:val="27"/>
        </w:rPr>
        <w:t>EBS backed Instances can be upgraded for instance type, Kernel, RAM disk and user data</w:t>
      </w:r>
    </w:p>
    <w:p w14:paraId="71F35377" w14:textId="1B404487" w:rsidR="00467AF7" w:rsidRDefault="00467AF7" w:rsidP="00467AF7">
      <w:pPr>
        <w:shd w:val="clear" w:color="auto" w:fill="FFFFFF"/>
        <w:spacing w:before="405" w:after="405"/>
        <w:textAlignment w:val="baseline"/>
        <w:outlineLvl w:val="1"/>
        <w:divId w:val="1213736252"/>
        <w:rPr>
          <w:rFonts w:ascii="Georgia" w:eastAsia="Times New Roman" w:hAnsi="Georgia" w:cs="Times New Roman"/>
          <w:color w:val="666666"/>
          <w:sz w:val="42"/>
          <w:szCs w:val="42"/>
        </w:rPr>
      </w:pPr>
      <w:r w:rsidRPr="00467AF7">
        <w:rPr>
          <w:rFonts w:ascii="Georgia" w:eastAsia="Times New Roman" w:hAnsi="Georgia" w:cs="Times New Roman"/>
          <w:noProof/>
          <w:color w:val="666666"/>
          <w:sz w:val="42"/>
          <w:szCs w:val="42"/>
        </w:rPr>
        <w:drawing>
          <wp:inline distT="0" distB="0" distL="0" distR="0" wp14:anchorId="5755F834" wp14:editId="45BA14C7">
            <wp:extent cx="10622778" cy="8237220"/>
            <wp:effectExtent l="0" t="0" r="7620" b="0"/>
            <wp:docPr id="14" name="Picture 14" descr="EBS-Backed vs Instance Store-Ba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BS-Backed vs Instance Store-Back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626488" cy="8240097"/>
                    </a:xfrm>
                    <a:prstGeom prst="rect">
                      <a:avLst/>
                    </a:prstGeom>
                    <a:noFill/>
                    <a:ln>
                      <a:noFill/>
                    </a:ln>
                  </pic:spPr>
                </pic:pic>
              </a:graphicData>
            </a:graphic>
          </wp:inline>
        </w:drawing>
      </w:r>
    </w:p>
    <w:p w14:paraId="0B91AEF6" w14:textId="00549CED" w:rsidR="00670F45" w:rsidRPr="00467AF7" w:rsidRDefault="00670F45" w:rsidP="00467AF7">
      <w:pPr>
        <w:shd w:val="clear" w:color="auto" w:fill="FFFFFF"/>
        <w:spacing w:before="405" w:after="405"/>
        <w:textAlignment w:val="baseline"/>
        <w:outlineLvl w:val="1"/>
        <w:divId w:val="1213736252"/>
        <w:rPr>
          <w:rFonts w:ascii="Georgia" w:eastAsia="Times New Roman" w:hAnsi="Georgia" w:cs="Times New Roman"/>
          <w:color w:val="666666"/>
          <w:sz w:val="42"/>
          <w:szCs w:val="42"/>
        </w:rPr>
      </w:pPr>
      <w:r>
        <w:rPr>
          <w:noProof/>
        </w:rPr>
        <w:drawing>
          <wp:inline distT="0" distB="0" distL="0" distR="0" wp14:anchorId="4914EFB6" wp14:editId="433CFB20">
            <wp:extent cx="10153650" cy="5848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153650" cy="5848350"/>
                    </a:xfrm>
                    <a:prstGeom prst="rect">
                      <a:avLst/>
                    </a:prstGeom>
                  </pic:spPr>
                </pic:pic>
              </a:graphicData>
            </a:graphic>
          </wp:inline>
        </w:drawing>
      </w:r>
    </w:p>
    <w:p w14:paraId="1ED5E3A2" w14:textId="77777777" w:rsidR="00467AF7" w:rsidRPr="00467AF7" w:rsidRDefault="00467AF7" w:rsidP="00467AF7">
      <w:pPr>
        <w:shd w:val="clear" w:color="auto" w:fill="FFFFFF"/>
        <w:spacing w:after="0"/>
        <w:textAlignment w:val="baseline"/>
        <w:outlineLvl w:val="1"/>
        <w:divId w:val="1213736252"/>
        <w:rPr>
          <w:rFonts w:ascii="Georgia" w:eastAsia="Times New Roman" w:hAnsi="Georgia" w:cs="Times New Roman"/>
          <w:color w:val="666666"/>
          <w:sz w:val="42"/>
          <w:szCs w:val="42"/>
        </w:rPr>
      </w:pPr>
      <w:r w:rsidRPr="00467AF7">
        <w:rPr>
          <w:rFonts w:ascii="inherit" w:eastAsia="Times New Roman" w:hAnsi="inherit" w:cs="Times New Roman"/>
          <w:color w:val="666666"/>
          <w:sz w:val="42"/>
          <w:szCs w:val="42"/>
          <w:bdr w:val="none" w:sz="0" w:space="0" w:color="auto" w:frame="1"/>
        </w:rPr>
        <w:t>Boot Times</w:t>
      </w:r>
    </w:p>
    <w:p w14:paraId="0E8A8ACE" w14:textId="77777777" w:rsidR="00467AF7" w:rsidRPr="00467AF7" w:rsidRDefault="00467AF7" w:rsidP="001A2330">
      <w:pPr>
        <w:numPr>
          <w:ilvl w:val="0"/>
          <w:numId w:val="27"/>
        </w:numPr>
        <w:shd w:val="clear" w:color="auto" w:fill="FFFFFF"/>
        <w:spacing w:after="0"/>
        <w:ind w:left="1125"/>
        <w:textAlignment w:val="baseline"/>
        <w:divId w:val="1213736252"/>
        <w:rPr>
          <w:rFonts w:ascii="inherit" w:eastAsia="Times New Roman" w:hAnsi="inherit" w:cs="Times New Roman"/>
          <w:color w:val="666666"/>
          <w:sz w:val="27"/>
          <w:szCs w:val="27"/>
        </w:rPr>
      </w:pPr>
      <w:r w:rsidRPr="00E95514">
        <w:rPr>
          <w:rFonts w:ascii="inherit" w:eastAsia="Times New Roman" w:hAnsi="inherit" w:cs="Times New Roman"/>
          <w:color w:val="00B050"/>
          <w:sz w:val="27"/>
          <w:szCs w:val="27"/>
        </w:rPr>
        <w:t>EBS-backed AMIs launch faster than EC2 instance store-backed AMIs</w:t>
      </w:r>
      <w:r w:rsidRPr="00467AF7">
        <w:rPr>
          <w:rFonts w:ascii="inherit" w:eastAsia="Times New Roman" w:hAnsi="inherit" w:cs="Times New Roman"/>
          <w:color w:val="666666"/>
          <w:sz w:val="27"/>
          <w:szCs w:val="27"/>
        </w:rPr>
        <w:t>.</w:t>
      </w:r>
    </w:p>
    <w:p w14:paraId="73FBC937" w14:textId="77777777" w:rsidR="00467AF7" w:rsidRPr="00E95514" w:rsidRDefault="00467AF7" w:rsidP="001A2330">
      <w:pPr>
        <w:numPr>
          <w:ilvl w:val="0"/>
          <w:numId w:val="27"/>
        </w:numPr>
        <w:shd w:val="clear" w:color="auto" w:fill="FFFFFF"/>
        <w:spacing w:after="0"/>
        <w:ind w:left="1125"/>
        <w:textAlignment w:val="baseline"/>
        <w:divId w:val="1213736252"/>
        <w:rPr>
          <w:rFonts w:ascii="inherit" w:eastAsia="Times New Roman" w:hAnsi="inherit" w:cs="Times New Roman"/>
          <w:color w:val="00B050"/>
          <w:sz w:val="27"/>
          <w:szCs w:val="27"/>
        </w:rPr>
      </w:pPr>
      <w:r w:rsidRPr="00E95514">
        <w:rPr>
          <w:rFonts w:ascii="inherit" w:eastAsia="Times New Roman" w:hAnsi="inherit" w:cs="Times New Roman"/>
          <w:color w:val="00B050"/>
          <w:sz w:val="27"/>
          <w:szCs w:val="27"/>
        </w:rPr>
        <w:t>When an EC2 instance store-backed AMI is launched, all the parts have to be retrieved from S3 before the instance is available.</w:t>
      </w:r>
    </w:p>
    <w:p w14:paraId="1D632EA8" w14:textId="77777777" w:rsidR="00467AF7" w:rsidRPr="00E95514" w:rsidRDefault="00467AF7" w:rsidP="001A2330">
      <w:pPr>
        <w:numPr>
          <w:ilvl w:val="0"/>
          <w:numId w:val="27"/>
        </w:numPr>
        <w:shd w:val="clear" w:color="auto" w:fill="FFFFFF"/>
        <w:spacing w:after="0"/>
        <w:ind w:left="1125"/>
        <w:textAlignment w:val="baseline"/>
        <w:divId w:val="1213736252"/>
        <w:rPr>
          <w:rFonts w:ascii="inherit" w:eastAsia="Times New Roman" w:hAnsi="inherit" w:cs="Times New Roman"/>
          <w:color w:val="00B050"/>
          <w:sz w:val="27"/>
          <w:szCs w:val="27"/>
        </w:rPr>
      </w:pPr>
      <w:r w:rsidRPr="00E95514">
        <w:rPr>
          <w:rFonts w:ascii="inherit" w:eastAsia="Times New Roman" w:hAnsi="inherit" w:cs="Times New Roman"/>
          <w:color w:val="00B050"/>
          <w:sz w:val="27"/>
          <w:szCs w:val="27"/>
        </w:rPr>
        <w:t>With an EBS-backed AMI is launched, parts are lazily loaded and only the parts required to boot the instance need to be retrieved from the snapshot before the instance is available.</w:t>
      </w:r>
    </w:p>
    <w:p w14:paraId="01019743" w14:textId="77777777" w:rsidR="00467AF7" w:rsidRPr="00E95514" w:rsidRDefault="00467AF7" w:rsidP="001A2330">
      <w:pPr>
        <w:numPr>
          <w:ilvl w:val="0"/>
          <w:numId w:val="27"/>
        </w:numPr>
        <w:shd w:val="clear" w:color="auto" w:fill="FFFFFF"/>
        <w:spacing w:after="0"/>
        <w:ind w:left="1125"/>
        <w:textAlignment w:val="baseline"/>
        <w:divId w:val="1213736252"/>
        <w:rPr>
          <w:rFonts w:ascii="inherit" w:eastAsia="Times New Roman" w:hAnsi="inherit" w:cs="Times New Roman"/>
          <w:color w:val="00B050"/>
          <w:sz w:val="27"/>
          <w:szCs w:val="27"/>
        </w:rPr>
      </w:pPr>
      <w:r w:rsidRPr="00E95514">
        <w:rPr>
          <w:rFonts w:ascii="inherit" w:eastAsia="Times New Roman" w:hAnsi="inherit" w:cs="Times New Roman"/>
          <w:color w:val="00B050"/>
          <w:sz w:val="27"/>
          <w:szCs w:val="27"/>
        </w:rPr>
        <w:t>However, the performance of an instance that uses an EBS volume for its root device is slower for a short time while the remaining parts are retrieved from the snapshot and loaded into the volume.</w:t>
      </w:r>
    </w:p>
    <w:p w14:paraId="3514899B" w14:textId="77777777" w:rsidR="00467AF7" w:rsidRPr="00E95514" w:rsidRDefault="00467AF7" w:rsidP="001A2330">
      <w:pPr>
        <w:numPr>
          <w:ilvl w:val="0"/>
          <w:numId w:val="27"/>
        </w:numPr>
        <w:shd w:val="clear" w:color="auto" w:fill="FFFFFF"/>
        <w:spacing w:after="0"/>
        <w:ind w:left="1125"/>
        <w:textAlignment w:val="baseline"/>
        <w:divId w:val="1213736252"/>
        <w:rPr>
          <w:rFonts w:ascii="inherit" w:eastAsia="Times New Roman" w:hAnsi="inherit" w:cs="Times New Roman"/>
          <w:color w:val="00B050"/>
          <w:sz w:val="27"/>
          <w:szCs w:val="27"/>
        </w:rPr>
      </w:pPr>
      <w:r w:rsidRPr="00E95514">
        <w:rPr>
          <w:rFonts w:ascii="inherit" w:eastAsia="Times New Roman" w:hAnsi="inherit" w:cs="Times New Roman"/>
          <w:color w:val="00B050"/>
          <w:sz w:val="27"/>
          <w:szCs w:val="27"/>
        </w:rPr>
        <w:t>When you stop and restart the instance, it launches quickly, because the state is stored in an EBS volume.</w:t>
      </w:r>
    </w:p>
    <w:p w14:paraId="285B4ED0" w14:textId="77777777" w:rsidR="001A2330" w:rsidRDefault="001A2330" w:rsidP="00467AF7">
      <w:pPr>
        <w:shd w:val="clear" w:color="auto" w:fill="FFFFFF"/>
        <w:spacing w:after="0"/>
        <w:textAlignment w:val="baseline"/>
        <w:outlineLvl w:val="1"/>
        <w:divId w:val="1213736252"/>
        <w:rPr>
          <w:rFonts w:ascii="inherit" w:eastAsia="Times New Roman" w:hAnsi="inherit" w:cs="Times New Roman"/>
          <w:color w:val="666666"/>
          <w:sz w:val="42"/>
          <w:szCs w:val="42"/>
          <w:bdr w:val="none" w:sz="0" w:space="0" w:color="auto" w:frame="1"/>
        </w:rPr>
      </w:pPr>
    </w:p>
    <w:p w14:paraId="4528F73D" w14:textId="77777777" w:rsidR="001B4E59" w:rsidRPr="001B4E59" w:rsidRDefault="001B4E59" w:rsidP="001B4E59">
      <w:pPr>
        <w:divId w:val="1213736252"/>
        <w:rPr>
          <w:rFonts w:ascii="inherit" w:eastAsia="Times New Roman" w:hAnsi="inherit" w:cs="Times New Roman"/>
          <w:b/>
          <w:bCs/>
          <w:color w:val="666666"/>
          <w:sz w:val="32"/>
          <w:szCs w:val="32"/>
        </w:rPr>
      </w:pPr>
      <w:r w:rsidRPr="001B4E59">
        <w:rPr>
          <w:rFonts w:ascii="inherit" w:eastAsia="Times New Roman" w:hAnsi="inherit" w:cs="Times New Roman"/>
          <w:b/>
          <w:bCs/>
          <w:color w:val="666666"/>
          <w:sz w:val="32"/>
          <w:szCs w:val="32"/>
        </w:rPr>
        <w:t>Exam tip</w:t>
      </w:r>
    </w:p>
    <w:p w14:paraId="09E70AD0" w14:textId="77777777" w:rsidR="001B4E59" w:rsidRPr="00E95514" w:rsidRDefault="001B4E59" w:rsidP="001B4E59">
      <w:pPr>
        <w:pStyle w:val="ListParagraph"/>
        <w:numPr>
          <w:ilvl w:val="0"/>
          <w:numId w:val="31"/>
        </w:numPr>
        <w:divId w:val="1213736252"/>
        <w:rPr>
          <w:rFonts w:ascii="inherit" w:eastAsia="Times New Roman" w:hAnsi="inherit" w:cs="Times New Roman"/>
          <w:b/>
          <w:bCs/>
          <w:color w:val="00B050"/>
          <w:sz w:val="27"/>
          <w:szCs w:val="27"/>
        </w:rPr>
      </w:pPr>
      <w:r w:rsidRPr="00E95514">
        <w:rPr>
          <w:rFonts w:ascii="inherit" w:eastAsia="Times New Roman" w:hAnsi="inherit" w:cs="Times New Roman"/>
          <w:b/>
          <w:bCs/>
          <w:color w:val="00B050"/>
          <w:sz w:val="27"/>
          <w:szCs w:val="27"/>
        </w:rPr>
        <w:t>Both EC2 instance &amp; EBS volume must be in the same availability zone (AZ) for attachment.</w:t>
      </w:r>
    </w:p>
    <w:p w14:paraId="7F96915E" w14:textId="6FB24327" w:rsidR="001B4E59" w:rsidRDefault="001B4E59" w:rsidP="001B4E59">
      <w:pPr>
        <w:pStyle w:val="ListParagraph"/>
        <w:numPr>
          <w:ilvl w:val="0"/>
          <w:numId w:val="31"/>
        </w:numPr>
        <w:divId w:val="1213736252"/>
        <w:rPr>
          <w:rFonts w:ascii="inherit" w:eastAsia="Times New Roman" w:hAnsi="inherit" w:cs="Times New Roman"/>
          <w:color w:val="666666"/>
          <w:sz w:val="27"/>
          <w:szCs w:val="27"/>
        </w:rPr>
      </w:pPr>
      <w:r w:rsidRPr="00E95514">
        <w:rPr>
          <w:rFonts w:ascii="inherit" w:eastAsia="Times New Roman" w:hAnsi="inherit" w:cs="Times New Roman"/>
          <w:b/>
          <w:bCs/>
          <w:color w:val="00B050"/>
          <w:sz w:val="27"/>
          <w:szCs w:val="27"/>
        </w:rPr>
        <w:t>An EBS volume data is replicated by AWS into multiple servers in same AZ to prevent data loss from any single AWS component failure</w:t>
      </w:r>
      <w:r w:rsidRPr="001B4E59">
        <w:rPr>
          <w:rFonts w:ascii="inherit" w:eastAsia="Times New Roman" w:hAnsi="inherit" w:cs="Times New Roman"/>
          <w:color w:val="666666"/>
          <w:sz w:val="27"/>
          <w:szCs w:val="27"/>
        </w:rPr>
        <w:t>.</w:t>
      </w:r>
    </w:p>
    <w:p w14:paraId="042152EC" w14:textId="21408F30" w:rsidR="003A4610" w:rsidRPr="00E95514" w:rsidRDefault="003A4610" w:rsidP="003A4610">
      <w:pPr>
        <w:pStyle w:val="ListParagraph"/>
        <w:numPr>
          <w:ilvl w:val="0"/>
          <w:numId w:val="31"/>
        </w:numPr>
        <w:divId w:val="1213736252"/>
        <w:rPr>
          <w:rFonts w:ascii="inherit" w:eastAsia="Times New Roman" w:hAnsi="inherit" w:cs="Times New Roman"/>
          <w:b/>
          <w:bCs/>
          <w:color w:val="00B050"/>
          <w:sz w:val="27"/>
          <w:szCs w:val="27"/>
        </w:rPr>
      </w:pPr>
      <w:r w:rsidRPr="00E95514">
        <w:rPr>
          <w:rFonts w:ascii="inherit" w:eastAsia="Times New Roman" w:hAnsi="inherit" w:cs="Times New Roman"/>
          <w:b/>
          <w:bCs/>
          <w:color w:val="00B050"/>
          <w:sz w:val="27"/>
          <w:szCs w:val="27"/>
        </w:rPr>
        <w:t>In general, An EBS volume can be attached to only a single EC2 instance at a time. It doesn’t allow to attach another EC2 instance unless it is detached from current instance.</w:t>
      </w:r>
    </w:p>
    <w:p w14:paraId="24C7129A" w14:textId="33CB2B90" w:rsidR="003A4610" w:rsidRPr="00E95514" w:rsidRDefault="003A4610" w:rsidP="001B4E59">
      <w:pPr>
        <w:pStyle w:val="ListParagraph"/>
        <w:numPr>
          <w:ilvl w:val="0"/>
          <w:numId w:val="31"/>
        </w:numPr>
        <w:divId w:val="1213736252"/>
        <w:rPr>
          <w:rFonts w:ascii="inherit" w:eastAsia="Times New Roman" w:hAnsi="inherit" w:cs="Times New Roman"/>
          <w:b/>
          <w:bCs/>
          <w:color w:val="00B050"/>
          <w:sz w:val="27"/>
          <w:szCs w:val="27"/>
        </w:rPr>
      </w:pPr>
      <w:r w:rsidRPr="00E95514">
        <w:rPr>
          <w:rFonts w:ascii="inherit" w:eastAsia="Times New Roman" w:hAnsi="inherit" w:cs="Times New Roman"/>
          <w:b/>
          <w:bCs/>
          <w:color w:val="00B050"/>
          <w:sz w:val="27"/>
          <w:szCs w:val="27"/>
        </w:rPr>
        <w:t>Amazon EBS Multi-Attach enables you to attach a single Provisioned IOPS SSD (io1) volume to up to 16 Nitro-based instances that are in the same Availability Zone. You can attach multiple Multi-Attach enabled volumes to an instance or set of instances. Each instance to which the volume is attached has full read and write permission to the shared volume. Multi-Attach makes it easier for you to achieve higher application availability in clustered Linux applications that manage concurrent write operations.</w:t>
      </w:r>
    </w:p>
    <w:p w14:paraId="468A9DED" w14:textId="1452F75A" w:rsidR="00467AF7" w:rsidRDefault="00467AF7" w:rsidP="00467AF7">
      <w:pPr>
        <w:divId w:val="1213736252"/>
        <w:rPr>
          <w:sz w:val="24"/>
          <w:szCs w:val="24"/>
        </w:rPr>
      </w:pPr>
    </w:p>
    <w:p w14:paraId="4DE7E879" w14:textId="519B24AC" w:rsidR="003A4610" w:rsidRDefault="003A4610" w:rsidP="00467AF7">
      <w:pPr>
        <w:divId w:val="1213736252"/>
        <w:rPr>
          <w:sz w:val="24"/>
          <w:szCs w:val="24"/>
        </w:rPr>
      </w:pPr>
      <w:r>
        <w:rPr>
          <w:noProof/>
        </w:rPr>
        <w:drawing>
          <wp:inline distT="0" distB="0" distL="0" distR="0" wp14:anchorId="47DACA94" wp14:editId="7FC45D93">
            <wp:extent cx="9480550" cy="5986757"/>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488690" cy="5991898"/>
                    </a:xfrm>
                    <a:prstGeom prst="rect">
                      <a:avLst/>
                    </a:prstGeom>
                  </pic:spPr>
                </pic:pic>
              </a:graphicData>
            </a:graphic>
          </wp:inline>
        </w:drawing>
      </w:r>
    </w:p>
    <w:p w14:paraId="2EB3723A" w14:textId="1E1848F9" w:rsidR="003A4610" w:rsidRDefault="003A4610" w:rsidP="00467AF7">
      <w:pPr>
        <w:divId w:val="1213736252"/>
        <w:rPr>
          <w:b/>
          <w:bCs/>
          <w:sz w:val="24"/>
          <w:szCs w:val="24"/>
        </w:rPr>
      </w:pPr>
    </w:p>
    <w:p w14:paraId="24B44B2E" w14:textId="6D998515" w:rsidR="009D4CAB" w:rsidRDefault="009D4CAB" w:rsidP="00467AF7">
      <w:pPr>
        <w:divId w:val="1213736252"/>
        <w:rPr>
          <w:b/>
          <w:bCs/>
          <w:sz w:val="24"/>
          <w:szCs w:val="24"/>
        </w:rPr>
      </w:pPr>
      <w:r>
        <w:rPr>
          <w:noProof/>
        </w:rPr>
        <w:t xml:space="preserve">                                       </w:t>
      </w:r>
      <w:r w:rsidR="0020357A">
        <w:rPr>
          <w:noProof/>
        </w:rPr>
        <w:drawing>
          <wp:inline distT="0" distB="0" distL="0" distR="0" wp14:anchorId="359379AE" wp14:editId="75AFD635">
            <wp:extent cx="11191875" cy="5791200"/>
            <wp:effectExtent l="0" t="0" r="9525"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16"/>
                    <a:stretch>
                      <a:fillRect/>
                    </a:stretch>
                  </pic:blipFill>
                  <pic:spPr>
                    <a:xfrm>
                      <a:off x="0" y="0"/>
                      <a:ext cx="11191875" cy="5791200"/>
                    </a:xfrm>
                    <a:prstGeom prst="rect">
                      <a:avLst/>
                    </a:prstGeom>
                  </pic:spPr>
                </pic:pic>
              </a:graphicData>
            </a:graphic>
          </wp:inline>
        </w:drawing>
      </w:r>
    </w:p>
    <w:p w14:paraId="5B5D1564" w14:textId="77777777" w:rsidR="006E14FA" w:rsidRDefault="006E14FA" w:rsidP="006E14FA">
      <w:pPr>
        <w:pStyle w:val="Heading1"/>
        <w:shd w:val="clear" w:color="auto" w:fill="FFFFFF"/>
        <w:spacing w:before="0"/>
        <w:textAlignment w:val="baseline"/>
        <w:divId w:val="1213736252"/>
        <w:rPr>
          <w:rFonts w:ascii="inherit" w:hAnsi="inherit"/>
          <w:b w:val="0"/>
          <w:bCs w:val="0"/>
          <w:color w:val="666666"/>
          <w:bdr w:val="none" w:sz="0" w:space="0" w:color="auto" w:frame="1"/>
        </w:rPr>
      </w:pPr>
    </w:p>
    <w:p w14:paraId="1D0A74D9" w14:textId="77777777" w:rsidR="006E14FA" w:rsidRDefault="006E14FA" w:rsidP="006E14FA">
      <w:pPr>
        <w:pStyle w:val="Heading1"/>
        <w:shd w:val="clear" w:color="auto" w:fill="FFFFFF"/>
        <w:spacing w:before="0"/>
        <w:textAlignment w:val="baseline"/>
        <w:divId w:val="1213736252"/>
        <w:rPr>
          <w:rFonts w:ascii="inherit" w:hAnsi="inherit"/>
          <w:b w:val="0"/>
          <w:bCs w:val="0"/>
          <w:color w:val="666666"/>
          <w:bdr w:val="none" w:sz="0" w:space="0" w:color="auto" w:frame="1"/>
        </w:rPr>
      </w:pPr>
      <w:r>
        <w:rPr>
          <w:noProof/>
        </w:rPr>
        <w:drawing>
          <wp:inline distT="0" distB="0" distL="0" distR="0" wp14:anchorId="4137D15D" wp14:editId="5FE3E8FE">
            <wp:extent cx="9608222" cy="52133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614065" cy="5216520"/>
                    </a:xfrm>
                    <a:prstGeom prst="rect">
                      <a:avLst/>
                    </a:prstGeom>
                  </pic:spPr>
                </pic:pic>
              </a:graphicData>
            </a:graphic>
          </wp:inline>
        </w:drawing>
      </w:r>
    </w:p>
    <w:p w14:paraId="3531624E" w14:textId="77777777" w:rsidR="006E14FA" w:rsidRDefault="006E14FA" w:rsidP="006E14FA">
      <w:pPr>
        <w:divId w:val="1213736252"/>
      </w:pPr>
    </w:p>
    <w:p w14:paraId="42950A06" w14:textId="77777777" w:rsidR="006E14FA" w:rsidRDefault="006E14FA" w:rsidP="006E14FA">
      <w:pPr>
        <w:divId w:val="1213736252"/>
      </w:pPr>
      <w:r>
        <w:rPr>
          <w:noProof/>
        </w:rPr>
        <w:drawing>
          <wp:inline distT="0" distB="0" distL="0" distR="0" wp14:anchorId="487F56A8" wp14:editId="3568D6E5">
            <wp:extent cx="9478760" cy="49022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479482" cy="4902573"/>
                    </a:xfrm>
                    <a:prstGeom prst="rect">
                      <a:avLst/>
                    </a:prstGeom>
                  </pic:spPr>
                </pic:pic>
              </a:graphicData>
            </a:graphic>
          </wp:inline>
        </w:drawing>
      </w:r>
    </w:p>
    <w:p w14:paraId="6AAE7127" w14:textId="75B9B2D3" w:rsidR="006E14FA" w:rsidRDefault="006E14FA" w:rsidP="006E14FA">
      <w:pPr>
        <w:divId w:val="1213736252"/>
      </w:pPr>
      <w:r>
        <w:rPr>
          <w:noProof/>
        </w:rPr>
        <w:drawing>
          <wp:inline distT="0" distB="0" distL="0" distR="0" wp14:anchorId="35DF2ABC" wp14:editId="0AB7A211">
            <wp:extent cx="9566341" cy="5340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572127" cy="5343580"/>
                    </a:xfrm>
                    <a:prstGeom prst="rect">
                      <a:avLst/>
                    </a:prstGeom>
                  </pic:spPr>
                </pic:pic>
              </a:graphicData>
            </a:graphic>
          </wp:inline>
        </w:drawing>
      </w:r>
    </w:p>
    <w:p w14:paraId="700E475A" w14:textId="27F478D0" w:rsidR="0020357A" w:rsidRPr="00DB0649" w:rsidRDefault="0020357A" w:rsidP="006E14FA">
      <w:pPr>
        <w:divId w:val="1213736252"/>
      </w:pPr>
      <w:r>
        <w:rPr>
          <w:noProof/>
        </w:rPr>
        <w:drawing>
          <wp:inline distT="0" distB="0" distL="0" distR="0" wp14:anchorId="68CB7CE1" wp14:editId="6182C237">
            <wp:extent cx="11525250" cy="5953125"/>
            <wp:effectExtent l="0" t="0" r="0" b="9525"/>
            <wp:docPr id="27" name="Picture 27"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able&#10;&#10;Description automatically generated with medium confidence"/>
                    <pic:cNvPicPr/>
                  </pic:nvPicPr>
                  <pic:blipFill>
                    <a:blip r:embed="rId20"/>
                    <a:stretch>
                      <a:fillRect/>
                    </a:stretch>
                  </pic:blipFill>
                  <pic:spPr>
                    <a:xfrm>
                      <a:off x="0" y="0"/>
                      <a:ext cx="11525250" cy="5953125"/>
                    </a:xfrm>
                    <a:prstGeom prst="rect">
                      <a:avLst/>
                    </a:prstGeom>
                  </pic:spPr>
                </pic:pic>
              </a:graphicData>
            </a:graphic>
          </wp:inline>
        </w:drawing>
      </w:r>
    </w:p>
    <w:p w14:paraId="14E61FC2" w14:textId="77777777" w:rsidR="006E14FA" w:rsidRDefault="006E14FA" w:rsidP="00467AF7">
      <w:pPr>
        <w:divId w:val="1213736252"/>
        <w:rPr>
          <w:b/>
          <w:bCs/>
          <w:sz w:val="24"/>
          <w:szCs w:val="24"/>
        </w:rPr>
      </w:pPr>
    </w:p>
    <w:p w14:paraId="2EC0DBEA" w14:textId="595BB81F" w:rsidR="00467AF7" w:rsidRDefault="00467AF7" w:rsidP="00467AF7">
      <w:pPr>
        <w:divId w:val="1213736252"/>
        <w:rPr>
          <w:b/>
          <w:bCs/>
          <w:sz w:val="24"/>
          <w:szCs w:val="24"/>
        </w:rPr>
      </w:pPr>
      <w:r>
        <w:rPr>
          <w:b/>
          <w:bCs/>
          <w:sz w:val="24"/>
          <w:szCs w:val="24"/>
        </w:rPr>
        <w:t xml:space="preserve">IOPS:  </w:t>
      </w:r>
      <w:r>
        <w:rPr>
          <w:sz w:val="24"/>
          <w:szCs w:val="24"/>
        </w:rPr>
        <w:t>Stands for Input &amp; Output per second. it’s a standard to measure read/write operations</w:t>
      </w:r>
      <w:r>
        <w:rPr>
          <w:b/>
          <w:bCs/>
          <w:sz w:val="24"/>
          <w:szCs w:val="24"/>
        </w:rPr>
        <w:t>.</w:t>
      </w:r>
    </w:p>
    <w:p w14:paraId="37C16060" w14:textId="77777777" w:rsidR="00467AF7" w:rsidRDefault="00467AF7" w:rsidP="00467AF7">
      <w:pPr>
        <w:divId w:val="1213736252"/>
        <w:rPr>
          <w:sz w:val="24"/>
          <w:szCs w:val="24"/>
        </w:rPr>
      </w:pPr>
      <w:r>
        <w:rPr>
          <w:b/>
          <w:bCs/>
          <w:sz w:val="24"/>
          <w:szCs w:val="24"/>
        </w:rPr>
        <w:t xml:space="preserve">Throughput: </w:t>
      </w:r>
      <w:r>
        <w:rPr>
          <w:sz w:val="24"/>
          <w:szCs w:val="24"/>
        </w:rPr>
        <w:t>refers to how much data can be transferred from source to destination within a given timeframe</w:t>
      </w:r>
    </w:p>
    <w:p w14:paraId="109B0E7B" w14:textId="77777777" w:rsidR="00467AF7" w:rsidRDefault="00467AF7" w:rsidP="00467AF7">
      <w:pPr>
        <w:divId w:val="1213736252"/>
        <w:rPr>
          <w:b/>
          <w:bCs/>
          <w:sz w:val="24"/>
          <w:szCs w:val="24"/>
        </w:rPr>
      </w:pPr>
      <w:r>
        <w:rPr>
          <w:b/>
          <w:bCs/>
          <w:sz w:val="24"/>
          <w:szCs w:val="24"/>
        </w:rPr>
        <w:t>Types of EBS Volumes</w:t>
      </w:r>
    </w:p>
    <w:p w14:paraId="278742BA" w14:textId="77777777" w:rsidR="00467AF7" w:rsidRDefault="00467AF7" w:rsidP="00467AF7">
      <w:pPr>
        <w:divId w:val="1213736252"/>
        <w:rPr>
          <w:sz w:val="24"/>
          <w:szCs w:val="24"/>
        </w:rPr>
      </w:pPr>
      <w:r>
        <w:rPr>
          <w:sz w:val="24"/>
          <w:szCs w:val="24"/>
        </w:rPr>
        <w:t>AWS provides the following EBS volume types, which differ in performance characteristics and price which can be tailored for storage performance and cost to the needs of the applications:</w:t>
      </w:r>
    </w:p>
    <w:p w14:paraId="0B179C56" w14:textId="77777777" w:rsidR="00467AF7" w:rsidRDefault="00467AF7" w:rsidP="001A2330">
      <w:pPr>
        <w:numPr>
          <w:ilvl w:val="0"/>
          <w:numId w:val="3"/>
        </w:numPr>
        <w:shd w:val="clear" w:color="auto" w:fill="FFFFFF"/>
        <w:spacing w:after="0"/>
        <w:ind w:left="405"/>
        <w:textAlignment w:val="baseline"/>
        <w:divId w:val="1213736252"/>
        <w:rPr>
          <w:sz w:val="24"/>
          <w:szCs w:val="24"/>
        </w:rPr>
      </w:pPr>
      <w:r>
        <w:rPr>
          <w:b/>
          <w:bCs/>
          <w:color w:val="000000"/>
          <w:sz w:val="24"/>
          <w:szCs w:val="24"/>
        </w:rPr>
        <w:t>SSD-backed</w:t>
      </w:r>
      <w:r>
        <w:rPr>
          <w:color w:val="000000"/>
          <w:sz w:val="24"/>
          <w:szCs w:val="24"/>
        </w:rPr>
        <w:t> volumes optimized for transactional workloads involving frequent read/write operations with small I/O size, where the dominant performance attribute is IOPS</w:t>
      </w:r>
    </w:p>
    <w:p w14:paraId="23D53CA7" w14:textId="77777777" w:rsidR="00467AF7" w:rsidRDefault="00467AF7" w:rsidP="001A2330">
      <w:pPr>
        <w:numPr>
          <w:ilvl w:val="1"/>
          <w:numId w:val="3"/>
        </w:numPr>
        <w:shd w:val="clear" w:color="auto" w:fill="FFFFFF"/>
        <w:spacing w:after="0"/>
        <w:ind w:left="810"/>
        <w:textAlignment w:val="baseline"/>
        <w:divId w:val="1213736252"/>
        <w:rPr>
          <w:sz w:val="24"/>
          <w:szCs w:val="24"/>
        </w:rPr>
      </w:pPr>
      <w:r>
        <w:rPr>
          <w:color w:val="000000"/>
          <w:sz w:val="24"/>
          <w:szCs w:val="24"/>
        </w:rPr>
        <w:t>General Purpose SSD (gp2)</w:t>
      </w:r>
    </w:p>
    <w:p w14:paraId="468488FE" w14:textId="0811A883" w:rsidR="00467AF7" w:rsidRPr="003A4610" w:rsidRDefault="00467AF7" w:rsidP="001A2330">
      <w:pPr>
        <w:numPr>
          <w:ilvl w:val="1"/>
          <w:numId w:val="3"/>
        </w:numPr>
        <w:shd w:val="clear" w:color="auto" w:fill="FFFFFF"/>
        <w:spacing w:after="0"/>
        <w:ind w:left="810"/>
        <w:textAlignment w:val="baseline"/>
        <w:divId w:val="1213736252"/>
        <w:rPr>
          <w:sz w:val="24"/>
          <w:szCs w:val="24"/>
        </w:rPr>
      </w:pPr>
      <w:r>
        <w:rPr>
          <w:color w:val="000000"/>
          <w:sz w:val="24"/>
          <w:szCs w:val="24"/>
        </w:rPr>
        <w:t>Provisioned IOPS SSD (io1)</w:t>
      </w:r>
    </w:p>
    <w:p w14:paraId="7BA14C34" w14:textId="0985AACA" w:rsidR="003A4610" w:rsidRPr="00B02451" w:rsidRDefault="003A4610" w:rsidP="003A4610">
      <w:pPr>
        <w:numPr>
          <w:ilvl w:val="1"/>
          <w:numId w:val="3"/>
        </w:numPr>
        <w:shd w:val="clear" w:color="auto" w:fill="FFFFFF"/>
        <w:spacing w:after="0"/>
        <w:ind w:left="810"/>
        <w:textAlignment w:val="baseline"/>
        <w:divId w:val="1213736252"/>
        <w:rPr>
          <w:sz w:val="24"/>
          <w:szCs w:val="24"/>
        </w:rPr>
      </w:pPr>
      <w:r>
        <w:rPr>
          <w:color w:val="000000"/>
          <w:sz w:val="24"/>
          <w:szCs w:val="24"/>
        </w:rPr>
        <w:t>Provisioned IOPS SSD (io2)</w:t>
      </w:r>
    </w:p>
    <w:p w14:paraId="67F5AB1F" w14:textId="4C42EB1D" w:rsidR="00B02451" w:rsidRDefault="00B02451" w:rsidP="00B02451">
      <w:pPr>
        <w:shd w:val="clear" w:color="auto" w:fill="FFFFFF"/>
        <w:spacing w:after="0"/>
        <w:ind w:left="720"/>
        <w:textAlignment w:val="baseline"/>
        <w:divId w:val="1213736252"/>
        <w:rPr>
          <w:sz w:val="24"/>
          <w:szCs w:val="24"/>
        </w:rPr>
      </w:pPr>
      <w:r>
        <w:rPr>
          <w:noProof/>
        </w:rPr>
        <w:drawing>
          <wp:inline distT="0" distB="0" distL="0" distR="0" wp14:anchorId="3E428888" wp14:editId="197CB0CF">
            <wp:extent cx="10153650" cy="5076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153650" cy="5076825"/>
                    </a:xfrm>
                    <a:prstGeom prst="rect">
                      <a:avLst/>
                    </a:prstGeom>
                  </pic:spPr>
                </pic:pic>
              </a:graphicData>
            </a:graphic>
          </wp:inline>
        </w:drawing>
      </w:r>
    </w:p>
    <w:p w14:paraId="287A6C81" w14:textId="77777777" w:rsidR="003A4610" w:rsidRDefault="003A4610" w:rsidP="003A4610">
      <w:pPr>
        <w:shd w:val="clear" w:color="auto" w:fill="FFFFFF"/>
        <w:spacing w:after="0"/>
        <w:ind w:left="810"/>
        <w:textAlignment w:val="baseline"/>
        <w:divId w:val="1213736252"/>
        <w:rPr>
          <w:sz w:val="24"/>
          <w:szCs w:val="24"/>
        </w:rPr>
      </w:pPr>
    </w:p>
    <w:p w14:paraId="65884632" w14:textId="77777777" w:rsidR="00467AF7" w:rsidRDefault="00467AF7" w:rsidP="001A2330">
      <w:pPr>
        <w:numPr>
          <w:ilvl w:val="0"/>
          <w:numId w:val="3"/>
        </w:numPr>
        <w:shd w:val="clear" w:color="auto" w:fill="FFFFFF"/>
        <w:spacing w:after="0"/>
        <w:ind w:left="405"/>
        <w:textAlignment w:val="baseline"/>
        <w:divId w:val="1213736252"/>
        <w:rPr>
          <w:sz w:val="24"/>
          <w:szCs w:val="24"/>
        </w:rPr>
      </w:pPr>
      <w:r>
        <w:rPr>
          <w:b/>
          <w:bCs/>
          <w:color w:val="000000"/>
          <w:sz w:val="24"/>
          <w:szCs w:val="24"/>
        </w:rPr>
        <w:t>HDD-backed</w:t>
      </w:r>
      <w:r>
        <w:rPr>
          <w:color w:val="000000"/>
          <w:sz w:val="24"/>
          <w:szCs w:val="24"/>
        </w:rPr>
        <w:t> volumes optimized for large streaming workloads where throughput (measured in MiB/s) is a better performance measure than IOPS</w:t>
      </w:r>
    </w:p>
    <w:p w14:paraId="37F9E8C5" w14:textId="77777777" w:rsidR="00467AF7" w:rsidRDefault="00467AF7" w:rsidP="001A2330">
      <w:pPr>
        <w:numPr>
          <w:ilvl w:val="1"/>
          <w:numId w:val="3"/>
        </w:numPr>
        <w:shd w:val="clear" w:color="auto" w:fill="FFFFFF"/>
        <w:spacing w:after="0"/>
        <w:ind w:left="810"/>
        <w:textAlignment w:val="baseline"/>
        <w:divId w:val="1213736252"/>
        <w:rPr>
          <w:sz w:val="24"/>
          <w:szCs w:val="24"/>
        </w:rPr>
      </w:pPr>
      <w:r>
        <w:rPr>
          <w:color w:val="000000"/>
          <w:sz w:val="24"/>
          <w:szCs w:val="24"/>
        </w:rPr>
        <w:t>Throughput Optimized HDD (st1)</w:t>
      </w:r>
    </w:p>
    <w:p w14:paraId="0963AA08" w14:textId="77777777" w:rsidR="00467AF7" w:rsidRDefault="00467AF7" w:rsidP="001A2330">
      <w:pPr>
        <w:numPr>
          <w:ilvl w:val="1"/>
          <w:numId w:val="3"/>
        </w:numPr>
        <w:shd w:val="clear" w:color="auto" w:fill="FFFFFF"/>
        <w:spacing w:after="0"/>
        <w:ind w:left="810"/>
        <w:textAlignment w:val="baseline"/>
        <w:divId w:val="1213736252"/>
        <w:rPr>
          <w:sz w:val="24"/>
          <w:szCs w:val="24"/>
        </w:rPr>
      </w:pPr>
      <w:r>
        <w:rPr>
          <w:color w:val="000000"/>
          <w:sz w:val="24"/>
          <w:szCs w:val="24"/>
        </w:rPr>
        <w:t>Cold HDD (sc1)</w:t>
      </w:r>
    </w:p>
    <w:p w14:paraId="4F7EADED" w14:textId="7709055A" w:rsidR="00467AF7" w:rsidRPr="00B02451" w:rsidRDefault="00467AF7" w:rsidP="001A2330">
      <w:pPr>
        <w:numPr>
          <w:ilvl w:val="1"/>
          <w:numId w:val="3"/>
        </w:numPr>
        <w:shd w:val="clear" w:color="auto" w:fill="FFFFFF"/>
        <w:spacing w:after="0"/>
        <w:ind w:left="810"/>
        <w:textAlignment w:val="baseline"/>
        <w:divId w:val="1213736252"/>
        <w:rPr>
          <w:sz w:val="24"/>
          <w:szCs w:val="24"/>
        </w:rPr>
      </w:pPr>
      <w:r>
        <w:rPr>
          <w:color w:val="000000"/>
          <w:sz w:val="24"/>
          <w:szCs w:val="24"/>
        </w:rPr>
        <w:t> (Previous Generation)</w:t>
      </w:r>
    </w:p>
    <w:p w14:paraId="301F45A8" w14:textId="3DF3DADF" w:rsidR="00B02451" w:rsidRDefault="00B02451" w:rsidP="00B02451">
      <w:pPr>
        <w:shd w:val="clear" w:color="auto" w:fill="FFFFFF"/>
        <w:spacing w:after="0"/>
        <w:ind w:left="720"/>
        <w:textAlignment w:val="baseline"/>
        <w:divId w:val="1213736252"/>
        <w:rPr>
          <w:sz w:val="24"/>
          <w:szCs w:val="24"/>
        </w:rPr>
      </w:pPr>
      <w:r>
        <w:rPr>
          <w:noProof/>
        </w:rPr>
        <w:drawing>
          <wp:inline distT="0" distB="0" distL="0" distR="0" wp14:anchorId="4F206CBC" wp14:editId="29F84C54">
            <wp:extent cx="10010775" cy="51149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010775" cy="5114925"/>
                    </a:xfrm>
                    <a:prstGeom prst="rect">
                      <a:avLst/>
                    </a:prstGeom>
                  </pic:spPr>
                </pic:pic>
              </a:graphicData>
            </a:graphic>
          </wp:inline>
        </w:drawing>
      </w:r>
    </w:p>
    <w:p w14:paraId="49E33FB4" w14:textId="77777777" w:rsidR="00467AF7" w:rsidRDefault="00467AF7" w:rsidP="00467AF7">
      <w:pPr>
        <w:divId w:val="1213736252"/>
        <w:rPr>
          <w:b/>
          <w:bCs/>
          <w:sz w:val="24"/>
          <w:szCs w:val="24"/>
        </w:rPr>
      </w:pPr>
    </w:p>
    <w:p w14:paraId="2E0FB7BB" w14:textId="10989D5B" w:rsidR="00467AF7" w:rsidRDefault="00467AF7" w:rsidP="00467AF7">
      <w:pPr>
        <w:divId w:val="1213736252"/>
        <w:rPr>
          <w:sz w:val="24"/>
          <w:szCs w:val="24"/>
        </w:rPr>
      </w:pPr>
      <w:r>
        <w:rPr>
          <w:noProof/>
          <w:sz w:val="24"/>
          <w:szCs w:val="24"/>
        </w:rPr>
        <w:drawing>
          <wp:inline distT="0" distB="0" distL="0" distR="0" wp14:anchorId="083A938E" wp14:editId="05225161">
            <wp:extent cx="10408920" cy="4427220"/>
            <wp:effectExtent l="0" t="0" r="11430"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r:link="rId24">
                      <a:extLst>
                        <a:ext uri="{28A0092B-C50C-407E-A947-70E740481C1C}">
                          <a14:useLocalDpi xmlns:a14="http://schemas.microsoft.com/office/drawing/2010/main" val="0"/>
                        </a:ext>
                      </a:extLst>
                    </a:blip>
                    <a:srcRect/>
                    <a:stretch>
                      <a:fillRect/>
                    </a:stretch>
                  </pic:blipFill>
                  <pic:spPr bwMode="auto">
                    <a:xfrm>
                      <a:off x="0" y="0"/>
                      <a:ext cx="10408920" cy="4427220"/>
                    </a:xfrm>
                    <a:prstGeom prst="rect">
                      <a:avLst/>
                    </a:prstGeom>
                    <a:noFill/>
                    <a:ln>
                      <a:noFill/>
                    </a:ln>
                  </pic:spPr>
                </pic:pic>
              </a:graphicData>
            </a:graphic>
          </wp:inline>
        </w:drawing>
      </w:r>
    </w:p>
    <w:p w14:paraId="2C084485" w14:textId="35EFF560" w:rsidR="00467AF7" w:rsidRDefault="00B02451" w:rsidP="00467AF7">
      <w:pPr>
        <w:divId w:val="1213736252"/>
        <w:rPr>
          <w:sz w:val="24"/>
          <w:szCs w:val="24"/>
        </w:rPr>
      </w:pPr>
      <w:r>
        <w:rPr>
          <w:noProof/>
        </w:rPr>
        <w:drawing>
          <wp:inline distT="0" distB="0" distL="0" distR="0" wp14:anchorId="51A536D2" wp14:editId="4A34F30D">
            <wp:extent cx="9858375" cy="55340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858375" cy="5534025"/>
                    </a:xfrm>
                    <a:prstGeom prst="rect">
                      <a:avLst/>
                    </a:prstGeom>
                  </pic:spPr>
                </pic:pic>
              </a:graphicData>
            </a:graphic>
          </wp:inline>
        </w:drawing>
      </w:r>
    </w:p>
    <w:p w14:paraId="54397603" w14:textId="77777777" w:rsidR="00467AF7" w:rsidRDefault="00467AF7" w:rsidP="00467AF7">
      <w:pPr>
        <w:shd w:val="clear" w:color="auto" w:fill="FFFFFF"/>
        <w:textAlignment w:val="baseline"/>
        <w:divId w:val="1213736252"/>
        <w:rPr>
          <w:color w:val="666666"/>
          <w:sz w:val="24"/>
          <w:szCs w:val="24"/>
          <w:bdr w:val="none" w:sz="0" w:space="0" w:color="auto" w:frame="1"/>
        </w:rPr>
      </w:pPr>
      <w:r>
        <w:rPr>
          <w:color w:val="666666"/>
          <w:sz w:val="24"/>
          <w:szCs w:val="24"/>
          <w:bdr w:val="none" w:sz="0" w:space="0" w:color="auto" w:frame="1"/>
        </w:rPr>
        <w:t>EBS Volume Types (New Generation)</w:t>
      </w:r>
    </w:p>
    <w:p w14:paraId="3B7126CF" w14:textId="77777777" w:rsidR="00467AF7" w:rsidRDefault="00467AF7" w:rsidP="00467AF7">
      <w:pPr>
        <w:shd w:val="clear" w:color="auto" w:fill="FFFFFF"/>
        <w:textAlignment w:val="baseline"/>
        <w:divId w:val="1213736252"/>
        <w:rPr>
          <w:color w:val="666666"/>
          <w:sz w:val="24"/>
          <w:szCs w:val="24"/>
          <w:bdr w:val="none" w:sz="0" w:space="0" w:color="auto" w:frame="1"/>
        </w:rPr>
      </w:pPr>
    </w:p>
    <w:tbl>
      <w:tblPr>
        <w:tblpPr w:leftFromText="180" w:rightFromText="180" w:vertAnchor="page" w:horzAnchor="margin" w:tblpY="920"/>
        <w:tblW w:w="19748" w:type="dxa"/>
        <w:tblCellMar>
          <w:left w:w="0" w:type="dxa"/>
          <w:right w:w="0" w:type="dxa"/>
        </w:tblCellMar>
        <w:tblLook w:val="04A0" w:firstRow="1" w:lastRow="0" w:firstColumn="1" w:lastColumn="0" w:noHBand="0" w:noVBand="1"/>
      </w:tblPr>
      <w:tblGrid>
        <w:gridCol w:w="3137"/>
        <w:gridCol w:w="3484"/>
        <w:gridCol w:w="3384"/>
        <w:gridCol w:w="3386"/>
        <w:gridCol w:w="3221"/>
        <w:gridCol w:w="3136"/>
      </w:tblGrid>
      <w:tr w:rsidR="00F7278B" w14:paraId="531BF593" w14:textId="77777777" w:rsidTr="00F7278B">
        <w:trPr>
          <w:divId w:val="1213736252"/>
          <w:trHeight w:val="667"/>
        </w:trPr>
        <w:tc>
          <w:tcPr>
            <w:tcW w:w="3137" w:type="dxa"/>
            <w:tcBorders>
              <w:top w:val="single" w:sz="8" w:space="0" w:color="auto"/>
              <w:left w:val="single" w:sz="8" w:space="0" w:color="auto"/>
              <w:bottom w:val="single" w:sz="8" w:space="0" w:color="auto"/>
              <w:right w:val="single" w:sz="8" w:space="0" w:color="auto"/>
            </w:tcBorders>
            <w:shd w:val="clear" w:color="auto" w:fill="AEAAAA"/>
            <w:tcMar>
              <w:top w:w="0" w:type="dxa"/>
              <w:left w:w="108" w:type="dxa"/>
              <w:bottom w:w="0" w:type="dxa"/>
              <w:right w:w="108" w:type="dxa"/>
            </w:tcMar>
          </w:tcPr>
          <w:p w14:paraId="564A637E" w14:textId="77777777" w:rsidR="00F7278B" w:rsidRDefault="00F7278B" w:rsidP="00F7278B">
            <w:pPr>
              <w:textAlignment w:val="baseline"/>
              <w:rPr>
                <w:color w:val="666666"/>
                <w:sz w:val="24"/>
                <w:szCs w:val="24"/>
                <w:bdr w:val="none" w:sz="0" w:space="0" w:color="auto" w:frame="1"/>
              </w:rPr>
            </w:pPr>
          </w:p>
        </w:tc>
        <w:tc>
          <w:tcPr>
            <w:tcW w:w="10254" w:type="dxa"/>
            <w:gridSpan w:val="3"/>
            <w:tcBorders>
              <w:top w:val="single" w:sz="8" w:space="0" w:color="auto"/>
              <w:left w:val="nil"/>
              <w:bottom w:val="single" w:sz="8" w:space="0" w:color="auto"/>
              <w:right w:val="single" w:sz="8" w:space="0" w:color="auto"/>
            </w:tcBorders>
            <w:shd w:val="clear" w:color="auto" w:fill="AEAAAA"/>
            <w:tcMar>
              <w:top w:w="0" w:type="dxa"/>
              <w:left w:w="108" w:type="dxa"/>
              <w:bottom w:w="0" w:type="dxa"/>
              <w:right w:w="108" w:type="dxa"/>
            </w:tcMar>
            <w:hideMark/>
          </w:tcPr>
          <w:p w14:paraId="7ED7AA24" w14:textId="77777777" w:rsidR="00F7278B" w:rsidRDefault="00F7278B" w:rsidP="00F7278B">
            <w:pPr>
              <w:jc w:val="center"/>
              <w:textAlignment w:val="baseline"/>
              <w:rPr>
                <w:color w:val="666666"/>
                <w:sz w:val="24"/>
                <w:szCs w:val="24"/>
                <w:bdr w:val="none" w:sz="0" w:space="0" w:color="auto" w:frame="1"/>
              </w:rPr>
            </w:pPr>
            <w:r>
              <w:rPr>
                <w:color w:val="000000"/>
                <w:sz w:val="24"/>
                <w:szCs w:val="24"/>
                <w:bdr w:val="none" w:sz="0" w:space="0" w:color="auto" w:frame="1"/>
              </w:rPr>
              <w:t>Solid State Drive (SSD)</w:t>
            </w:r>
          </w:p>
        </w:tc>
        <w:tc>
          <w:tcPr>
            <w:tcW w:w="6357" w:type="dxa"/>
            <w:gridSpan w:val="2"/>
            <w:tcBorders>
              <w:top w:val="single" w:sz="8" w:space="0" w:color="auto"/>
              <w:left w:val="nil"/>
              <w:bottom w:val="single" w:sz="8" w:space="0" w:color="auto"/>
              <w:right w:val="single" w:sz="8" w:space="0" w:color="auto"/>
            </w:tcBorders>
            <w:shd w:val="clear" w:color="auto" w:fill="AEAAAA"/>
            <w:tcMar>
              <w:top w:w="0" w:type="dxa"/>
              <w:left w:w="108" w:type="dxa"/>
              <w:bottom w:w="0" w:type="dxa"/>
              <w:right w:w="108" w:type="dxa"/>
            </w:tcMar>
            <w:hideMark/>
          </w:tcPr>
          <w:p w14:paraId="32A73152" w14:textId="77777777" w:rsidR="00F7278B" w:rsidRDefault="00F7278B" w:rsidP="00F7278B">
            <w:pPr>
              <w:jc w:val="center"/>
              <w:textAlignment w:val="baseline"/>
              <w:rPr>
                <w:color w:val="666666"/>
                <w:sz w:val="24"/>
                <w:szCs w:val="24"/>
                <w:bdr w:val="none" w:sz="0" w:space="0" w:color="auto" w:frame="1"/>
              </w:rPr>
            </w:pPr>
            <w:r>
              <w:rPr>
                <w:color w:val="000000"/>
                <w:sz w:val="24"/>
                <w:szCs w:val="24"/>
                <w:bdr w:val="none" w:sz="0" w:space="0" w:color="auto" w:frame="1"/>
              </w:rPr>
              <w:t>Hard Disk Drives (HDD)</w:t>
            </w:r>
          </w:p>
        </w:tc>
      </w:tr>
      <w:tr w:rsidR="00F7278B" w14:paraId="44A805E8" w14:textId="77777777" w:rsidTr="00F7278B">
        <w:trPr>
          <w:divId w:val="1213736252"/>
          <w:trHeight w:val="794"/>
        </w:trPr>
        <w:tc>
          <w:tcPr>
            <w:tcW w:w="313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2A8D99F" w14:textId="77777777" w:rsidR="00F7278B" w:rsidRDefault="00F7278B" w:rsidP="00F7278B">
            <w:pPr>
              <w:textAlignment w:val="baseline"/>
              <w:rPr>
                <w:color w:val="000000"/>
                <w:sz w:val="24"/>
                <w:szCs w:val="24"/>
                <w:bdr w:val="none" w:sz="0" w:space="0" w:color="auto" w:frame="1"/>
              </w:rPr>
            </w:pPr>
            <w:r>
              <w:rPr>
                <w:color w:val="000000"/>
                <w:sz w:val="24"/>
                <w:szCs w:val="24"/>
                <w:bdr w:val="none" w:sz="0" w:space="0" w:color="auto" w:frame="1"/>
              </w:rPr>
              <w:t>Volume Type</w:t>
            </w:r>
          </w:p>
        </w:tc>
        <w:tc>
          <w:tcPr>
            <w:tcW w:w="3484" w:type="dxa"/>
            <w:tcBorders>
              <w:top w:val="nil"/>
              <w:left w:val="nil"/>
              <w:bottom w:val="single" w:sz="8" w:space="0" w:color="auto"/>
              <w:right w:val="single" w:sz="8" w:space="0" w:color="auto"/>
            </w:tcBorders>
            <w:tcMar>
              <w:top w:w="0" w:type="dxa"/>
              <w:left w:w="108" w:type="dxa"/>
              <w:bottom w:w="0" w:type="dxa"/>
              <w:right w:w="108" w:type="dxa"/>
            </w:tcMar>
            <w:hideMark/>
          </w:tcPr>
          <w:p w14:paraId="52B1A511" w14:textId="77777777" w:rsidR="00F7278B" w:rsidRDefault="00F7278B" w:rsidP="00F7278B">
            <w:pPr>
              <w:textAlignment w:val="baseline"/>
              <w:rPr>
                <w:color w:val="000000"/>
                <w:sz w:val="24"/>
                <w:szCs w:val="24"/>
                <w:bdr w:val="none" w:sz="0" w:space="0" w:color="auto" w:frame="1"/>
              </w:rPr>
            </w:pPr>
            <w:r>
              <w:rPr>
                <w:color w:val="000000"/>
                <w:sz w:val="24"/>
                <w:szCs w:val="24"/>
                <w:bdr w:val="none" w:sz="0" w:space="0" w:color="auto" w:frame="1"/>
              </w:rPr>
              <w:t>General Purpose SSD (gp2)</w:t>
            </w:r>
          </w:p>
        </w:tc>
        <w:tc>
          <w:tcPr>
            <w:tcW w:w="3384" w:type="dxa"/>
            <w:tcBorders>
              <w:top w:val="nil"/>
              <w:left w:val="nil"/>
              <w:bottom w:val="single" w:sz="8" w:space="0" w:color="auto"/>
              <w:right w:val="single" w:sz="8" w:space="0" w:color="auto"/>
            </w:tcBorders>
            <w:tcMar>
              <w:top w:w="0" w:type="dxa"/>
              <w:left w:w="108" w:type="dxa"/>
              <w:bottom w:w="0" w:type="dxa"/>
              <w:right w:w="108" w:type="dxa"/>
            </w:tcMar>
            <w:hideMark/>
          </w:tcPr>
          <w:p w14:paraId="04166435" w14:textId="77777777" w:rsidR="00F7278B" w:rsidRDefault="00F7278B" w:rsidP="00F7278B">
            <w:pPr>
              <w:textAlignment w:val="baseline"/>
              <w:rPr>
                <w:color w:val="000000"/>
                <w:sz w:val="24"/>
                <w:szCs w:val="24"/>
                <w:bdr w:val="none" w:sz="0" w:space="0" w:color="auto" w:frame="1"/>
              </w:rPr>
            </w:pPr>
            <w:r>
              <w:rPr>
                <w:color w:val="000000"/>
                <w:sz w:val="24"/>
                <w:szCs w:val="24"/>
                <w:bdr w:val="none" w:sz="0" w:space="0" w:color="auto" w:frame="1"/>
              </w:rPr>
              <w:t>Provisioned IOPS SSD (io1)</w:t>
            </w:r>
          </w:p>
        </w:tc>
        <w:tc>
          <w:tcPr>
            <w:tcW w:w="3386" w:type="dxa"/>
            <w:tcBorders>
              <w:top w:val="nil"/>
              <w:left w:val="nil"/>
              <w:bottom w:val="single" w:sz="8" w:space="0" w:color="auto"/>
              <w:right w:val="single" w:sz="8" w:space="0" w:color="auto"/>
            </w:tcBorders>
            <w:tcMar>
              <w:top w:w="0" w:type="dxa"/>
              <w:left w:w="108" w:type="dxa"/>
              <w:bottom w:w="0" w:type="dxa"/>
              <w:right w:w="108" w:type="dxa"/>
            </w:tcMar>
            <w:hideMark/>
          </w:tcPr>
          <w:p w14:paraId="6A0EEF5D" w14:textId="77777777" w:rsidR="00F7278B" w:rsidRDefault="00F7278B" w:rsidP="00F7278B">
            <w:pPr>
              <w:textAlignment w:val="baseline"/>
              <w:rPr>
                <w:color w:val="000000"/>
                <w:sz w:val="24"/>
                <w:szCs w:val="24"/>
                <w:highlight w:val="yellow"/>
                <w:bdr w:val="none" w:sz="0" w:space="0" w:color="auto" w:frame="1"/>
              </w:rPr>
            </w:pPr>
            <w:r>
              <w:rPr>
                <w:color w:val="000000"/>
                <w:sz w:val="24"/>
                <w:szCs w:val="24"/>
                <w:highlight w:val="yellow"/>
                <w:bdr w:val="none" w:sz="0" w:space="0" w:color="auto" w:frame="1"/>
              </w:rPr>
              <w:t>Provisioned IOPS SSD (io2)</w:t>
            </w:r>
          </w:p>
        </w:tc>
        <w:tc>
          <w:tcPr>
            <w:tcW w:w="3221" w:type="dxa"/>
            <w:tcBorders>
              <w:top w:val="nil"/>
              <w:left w:val="nil"/>
              <w:bottom w:val="single" w:sz="8" w:space="0" w:color="auto"/>
              <w:right w:val="single" w:sz="8" w:space="0" w:color="auto"/>
            </w:tcBorders>
            <w:tcMar>
              <w:top w:w="0" w:type="dxa"/>
              <w:left w:w="108" w:type="dxa"/>
              <w:bottom w:w="0" w:type="dxa"/>
              <w:right w:w="108" w:type="dxa"/>
            </w:tcMar>
            <w:hideMark/>
          </w:tcPr>
          <w:p w14:paraId="5A019FC5" w14:textId="77777777" w:rsidR="00F7278B" w:rsidRDefault="00F7278B" w:rsidP="00F7278B">
            <w:pPr>
              <w:textAlignment w:val="baseline"/>
              <w:rPr>
                <w:color w:val="000000"/>
                <w:sz w:val="24"/>
                <w:szCs w:val="24"/>
                <w:bdr w:val="none" w:sz="0" w:space="0" w:color="auto" w:frame="1"/>
              </w:rPr>
            </w:pPr>
            <w:r>
              <w:rPr>
                <w:color w:val="000000"/>
                <w:sz w:val="24"/>
                <w:szCs w:val="24"/>
                <w:bdr w:val="none" w:sz="0" w:space="0" w:color="auto" w:frame="1"/>
              </w:rPr>
              <w:t>Throughput Optimized HDD (st1)</w:t>
            </w:r>
          </w:p>
        </w:tc>
        <w:tc>
          <w:tcPr>
            <w:tcW w:w="3136" w:type="dxa"/>
            <w:tcBorders>
              <w:top w:val="nil"/>
              <w:left w:val="nil"/>
              <w:bottom w:val="single" w:sz="8" w:space="0" w:color="auto"/>
              <w:right w:val="single" w:sz="8" w:space="0" w:color="auto"/>
            </w:tcBorders>
            <w:tcMar>
              <w:top w:w="0" w:type="dxa"/>
              <w:left w:w="108" w:type="dxa"/>
              <w:bottom w:w="0" w:type="dxa"/>
              <w:right w:w="108" w:type="dxa"/>
            </w:tcMar>
            <w:hideMark/>
          </w:tcPr>
          <w:p w14:paraId="0B5B325E" w14:textId="77777777" w:rsidR="00F7278B" w:rsidRDefault="00F7278B" w:rsidP="00F7278B">
            <w:pPr>
              <w:textAlignment w:val="baseline"/>
              <w:rPr>
                <w:color w:val="000000"/>
                <w:sz w:val="24"/>
                <w:szCs w:val="24"/>
                <w:bdr w:val="none" w:sz="0" w:space="0" w:color="auto" w:frame="1"/>
              </w:rPr>
            </w:pPr>
            <w:r>
              <w:rPr>
                <w:color w:val="000000"/>
                <w:sz w:val="24"/>
                <w:szCs w:val="24"/>
                <w:bdr w:val="none" w:sz="0" w:space="0" w:color="auto" w:frame="1"/>
              </w:rPr>
              <w:t>Cold HDD (sc1)</w:t>
            </w:r>
          </w:p>
        </w:tc>
      </w:tr>
      <w:tr w:rsidR="00F7278B" w14:paraId="51773223" w14:textId="77777777" w:rsidTr="00F7278B">
        <w:trPr>
          <w:divId w:val="1213736252"/>
          <w:trHeight w:val="667"/>
        </w:trPr>
        <w:tc>
          <w:tcPr>
            <w:tcW w:w="313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CF7733D" w14:textId="77777777" w:rsidR="00F7278B" w:rsidRDefault="00F7278B" w:rsidP="00F7278B">
            <w:pPr>
              <w:textAlignment w:val="baseline"/>
              <w:rPr>
                <w:color w:val="000000"/>
                <w:sz w:val="24"/>
                <w:szCs w:val="24"/>
                <w:bdr w:val="none" w:sz="0" w:space="0" w:color="auto" w:frame="1"/>
              </w:rPr>
            </w:pPr>
            <w:r>
              <w:rPr>
                <w:color w:val="000000"/>
                <w:sz w:val="24"/>
                <w:szCs w:val="24"/>
                <w:bdr w:val="none" w:sz="0" w:space="0" w:color="auto" w:frame="1"/>
              </w:rPr>
              <w:t>Description</w:t>
            </w:r>
          </w:p>
        </w:tc>
        <w:tc>
          <w:tcPr>
            <w:tcW w:w="3484" w:type="dxa"/>
            <w:tcBorders>
              <w:top w:val="nil"/>
              <w:left w:val="nil"/>
              <w:bottom w:val="single" w:sz="8" w:space="0" w:color="auto"/>
              <w:right w:val="single" w:sz="8" w:space="0" w:color="auto"/>
            </w:tcBorders>
            <w:tcMar>
              <w:top w:w="0" w:type="dxa"/>
              <w:left w:w="108" w:type="dxa"/>
              <w:bottom w:w="0" w:type="dxa"/>
              <w:right w:w="108" w:type="dxa"/>
            </w:tcMar>
            <w:hideMark/>
          </w:tcPr>
          <w:p w14:paraId="3C0CE2D2" w14:textId="77777777" w:rsidR="00F7278B" w:rsidRDefault="00F7278B" w:rsidP="00F7278B">
            <w:pPr>
              <w:textAlignment w:val="baseline"/>
              <w:rPr>
                <w:color w:val="000000"/>
                <w:sz w:val="24"/>
                <w:szCs w:val="24"/>
                <w:bdr w:val="none" w:sz="0" w:space="0" w:color="auto" w:frame="1"/>
              </w:rPr>
            </w:pPr>
            <w:r>
              <w:rPr>
                <w:color w:val="000000"/>
                <w:sz w:val="24"/>
                <w:szCs w:val="24"/>
                <w:bdr w:val="none" w:sz="0" w:space="0" w:color="auto" w:frame="1"/>
              </w:rPr>
              <w:t>General purpose SSD volume that balances price &amp; performance for wide variety of workloads</w:t>
            </w:r>
          </w:p>
        </w:tc>
        <w:tc>
          <w:tcPr>
            <w:tcW w:w="3384" w:type="dxa"/>
            <w:tcBorders>
              <w:top w:val="nil"/>
              <w:left w:val="nil"/>
              <w:bottom w:val="single" w:sz="8" w:space="0" w:color="auto"/>
              <w:right w:val="single" w:sz="8" w:space="0" w:color="auto"/>
            </w:tcBorders>
            <w:tcMar>
              <w:top w:w="0" w:type="dxa"/>
              <w:left w:w="108" w:type="dxa"/>
              <w:bottom w:w="0" w:type="dxa"/>
              <w:right w:w="108" w:type="dxa"/>
            </w:tcMar>
            <w:hideMark/>
          </w:tcPr>
          <w:p w14:paraId="55666F46" w14:textId="77777777" w:rsidR="00F7278B" w:rsidRDefault="00F7278B" w:rsidP="00F7278B">
            <w:pPr>
              <w:textAlignment w:val="baseline"/>
              <w:rPr>
                <w:color w:val="000000"/>
                <w:sz w:val="24"/>
                <w:szCs w:val="24"/>
                <w:bdr w:val="none" w:sz="0" w:space="0" w:color="auto" w:frame="1"/>
              </w:rPr>
            </w:pPr>
            <w:r>
              <w:rPr>
                <w:color w:val="000000"/>
                <w:sz w:val="24"/>
                <w:szCs w:val="24"/>
                <w:bdr w:val="none" w:sz="0" w:space="0" w:color="auto" w:frame="1"/>
              </w:rPr>
              <w:t>High performance SSD volume for mission critical low latency or high throughput workloads</w:t>
            </w:r>
          </w:p>
        </w:tc>
        <w:tc>
          <w:tcPr>
            <w:tcW w:w="3386" w:type="dxa"/>
            <w:tcBorders>
              <w:top w:val="nil"/>
              <w:left w:val="nil"/>
              <w:bottom w:val="single" w:sz="8" w:space="0" w:color="auto"/>
              <w:right w:val="single" w:sz="8" w:space="0" w:color="auto"/>
            </w:tcBorders>
            <w:tcMar>
              <w:top w:w="0" w:type="dxa"/>
              <w:left w:w="108" w:type="dxa"/>
              <w:bottom w:w="0" w:type="dxa"/>
              <w:right w:w="108" w:type="dxa"/>
            </w:tcMar>
            <w:hideMark/>
          </w:tcPr>
          <w:p w14:paraId="55C7BA3A" w14:textId="77777777" w:rsidR="00F7278B" w:rsidRDefault="00F7278B" w:rsidP="00F7278B">
            <w:pPr>
              <w:textAlignment w:val="baseline"/>
              <w:rPr>
                <w:color w:val="000000"/>
                <w:sz w:val="24"/>
                <w:szCs w:val="24"/>
                <w:highlight w:val="yellow"/>
                <w:bdr w:val="none" w:sz="0" w:space="0" w:color="auto" w:frame="1"/>
              </w:rPr>
            </w:pPr>
            <w:r>
              <w:rPr>
                <w:color w:val="000000"/>
                <w:sz w:val="24"/>
                <w:szCs w:val="24"/>
                <w:highlight w:val="yellow"/>
                <w:bdr w:val="none" w:sz="0" w:space="0" w:color="auto" w:frame="1"/>
              </w:rPr>
              <w:t>Highest performance SSD volume for mission critical low latency or high throughput workloads</w:t>
            </w:r>
          </w:p>
        </w:tc>
        <w:tc>
          <w:tcPr>
            <w:tcW w:w="3221" w:type="dxa"/>
            <w:tcBorders>
              <w:top w:val="nil"/>
              <w:left w:val="nil"/>
              <w:bottom w:val="single" w:sz="8" w:space="0" w:color="auto"/>
              <w:right w:val="single" w:sz="8" w:space="0" w:color="auto"/>
            </w:tcBorders>
            <w:tcMar>
              <w:top w:w="0" w:type="dxa"/>
              <w:left w:w="108" w:type="dxa"/>
              <w:bottom w:w="0" w:type="dxa"/>
              <w:right w:w="108" w:type="dxa"/>
            </w:tcMar>
            <w:hideMark/>
          </w:tcPr>
          <w:p w14:paraId="6A402F31" w14:textId="77777777" w:rsidR="00F7278B" w:rsidRDefault="00F7278B" w:rsidP="00F7278B">
            <w:pPr>
              <w:textAlignment w:val="baseline"/>
              <w:rPr>
                <w:color w:val="000000"/>
                <w:sz w:val="24"/>
                <w:szCs w:val="24"/>
                <w:bdr w:val="none" w:sz="0" w:space="0" w:color="auto" w:frame="1"/>
              </w:rPr>
            </w:pPr>
            <w:r>
              <w:rPr>
                <w:color w:val="000000"/>
                <w:sz w:val="24"/>
                <w:szCs w:val="24"/>
                <w:bdr w:val="none" w:sz="0" w:space="0" w:color="auto" w:frame="1"/>
              </w:rPr>
              <w:t>Low cost HDD volume designed for frequently accessed, throughput intensive workloads.</w:t>
            </w:r>
          </w:p>
        </w:tc>
        <w:tc>
          <w:tcPr>
            <w:tcW w:w="3136" w:type="dxa"/>
            <w:tcBorders>
              <w:top w:val="nil"/>
              <w:left w:val="nil"/>
              <w:bottom w:val="single" w:sz="8" w:space="0" w:color="auto"/>
              <w:right w:val="single" w:sz="8" w:space="0" w:color="auto"/>
            </w:tcBorders>
            <w:tcMar>
              <w:top w:w="0" w:type="dxa"/>
              <w:left w:w="108" w:type="dxa"/>
              <w:bottom w:w="0" w:type="dxa"/>
              <w:right w:w="108" w:type="dxa"/>
            </w:tcMar>
            <w:hideMark/>
          </w:tcPr>
          <w:p w14:paraId="3B5F48C3" w14:textId="77777777" w:rsidR="00F7278B" w:rsidRDefault="00F7278B" w:rsidP="00F7278B">
            <w:pPr>
              <w:textAlignment w:val="baseline"/>
              <w:rPr>
                <w:color w:val="000000"/>
                <w:sz w:val="24"/>
                <w:szCs w:val="24"/>
                <w:bdr w:val="none" w:sz="0" w:space="0" w:color="auto" w:frame="1"/>
              </w:rPr>
            </w:pPr>
            <w:r>
              <w:rPr>
                <w:color w:val="000000"/>
                <w:sz w:val="24"/>
                <w:szCs w:val="24"/>
                <w:bdr w:val="none" w:sz="0" w:space="0" w:color="auto" w:frame="1"/>
              </w:rPr>
              <w:t>Lowest cost HDD volume designed for less frequency accessed workloads.</w:t>
            </w:r>
          </w:p>
        </w:tc>
      </w:tr>
      <w:tr w:rsidR="00F7278B" w14:paraId="5EDCA117" w14:textId="77777777" w:rsidTr="00F7278B">
        <w:trPr>
          <w:divId w:val="1213736252"/>
          <w:trHeight w:val="667"/>
        </w:trPr>
        <w:tc>
          <w:tcPr>
            <w:tcW w:w="313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4CB45A0" w14:textId="77777777" w:rsidR="00F7278B" w:rsidRDefault="00F7278B" w:rsidP="00F7278B">
            <w:pPr>
              <w:textAlignment w:val="baseline"/>
              <w:rPr>
                <w:color w:val="000000"/>
                <w:sz w:val="24"/>
                <w:szCs w:val="24"/>
                <w:bdr w:val="none" w:sz="0" w:space="0" w:color="auto" w:frame="1"/>
              </w:rPr>
            </w:pPr>
            <w:r>
              <w:rPr>
                <w:color w:val="000000"/>
                <w:sz w:val="24"/>
                <w:szCs w:val="24"/>
                <w:bdr w:val="none" w:sz="0" w:space="0" w:color="auto" w:frame="1"/>
              </w:rPr>
              <w:t>Use case</w:t>
            </w:r>
          </w:p>
        </w:tc>
        <w:tc>
          <w:tcPr>
            <w:tcW w:w="3484" w:type="dxa"/>
            <w:tcBorders>
              <w:top w:val="nil"/>
              <w:left w:val="nil"/>
              <w:bottom w:val="single" w:sz="8" w:space="0" w:color="auto"/>
              <w:right w:val="single" w:sz="8" w:space="0" w:color="auto"/>
            </w:tcBorders>
            <w:tcMar>
              <w:top w:w="0" w:type="dxa"/>
              <w:left w:w="108" w:type="dxa"/>
              <w:bottom w:w="0" w:type="dxa"/>
              <w:right w:w="108" w:type="dxa"/>
            </w:tcMar>
            <w:hideMark/>
          </w:tcPr>
          <w:p w14:paraId="653AEDF4" w14:textId="77777777" w:rsidR="00F7278B" w:rsidRDefault="00F7278B" w:rsidP="00F7278B">
            <w:pPr>
              <w:pStyle w:val="ListParagraph"/>
              <w:numPr>
                <w:ilvl w:val="0"/>
                <w:numId w:val="4"/>
              </w:numPr>
              <w:spacing w:after="0"/>
              <w:textAlignment w:val="baseline"/>
              <w:rPr>
                <w:rFonts w:eastAsia="Times New Roman"/>
                <w:color w:val="000000"/>
                <w:sz w:val="24"/>
                <w:szCs w:val="24"/>
                <w:bdr w:val="none" w:sz="0" w:space="0" w:color="auto" w:frame="1"/>
              </w:rPr>
            </w:pPr>
            <w:r>
              <w:rPr>
                <w:rFonts w:eastAsia="Times New Roman"/>
                <w:color w:val="000000"/>
                <w:sz w:val="24"/>
                <w:szCs w:val="24"/>
                <w:bdr w:val="none" w:sz="0" w:space="0" w:color="auto" w:frame="1"/>
              </w:rPr>
              <w:t>Recommended for most of workloads</w:t>
            </w:r>
          </w:p>
          <w:p w14:paraId="20C799E3" w14:textId="77777777" w:rsidR="00F7278B" w:rsidRDefault="00F7278B" w:rsidP="00F7278B">
            <w:pPr>
              <w:pStyle w:val="ListParagraph"/>
              <w:numPr>
                <w:ilvl w:val="0"/>
                <w:numId w:val="4"/>
              </w:numPr>
              <w:spacing w:after="0"/>
              <w:textAlignment w:val="baseline"/>
              <w:rPr>
                <w:rFonts w:eastAsia="Times New Roman"/>
                <w:color w:val="000000"/>
                <w:sz w:val="24"/>
                <w:szCs w:val="24"/>
                <w:bdr w:val="none" w:sz="0" w:space="0" w:color="auto" w:frame="1"/>
              </w:rPr>
            </w:pPr>
            <w:r>
              <w:rPr>
                <w:rFonts w:eastAsia="Times New Roman"/>
                <w:color w:val="000000"/>
                <w:sz w:val="24"/>
                <w:szCs w:val="24"/>
                <w:bdr w:val="none" w:sz="0" w:space="0" w:color="auto" w:frame="1"/>
              </w:rPr>
              <w:t>System boot volumes</w:t>
            </w:r>
          </w:p>
          <w:p w14:paraId="246750B0" w14:textId="77777777" w:rsidR="00F7278B" w:rsidRDefault="00F7278B" w:rsidP="00F7278B">
            <w:pPr>
              <w:pStyle w:val="ListParagraph"/>
              <w:numPr>
                <w:ilvl w:val="0"/>
                <w:numId w:val="4"/>
              </w:numPr>
              <w:spacing w:after="0"/>
              <w:textAlignment w:val="baseline"/>
              <w:rPr>
                <w:rFonts w:eastAsia="Times New Roman"/>
                <w:color w:val="000000"/>
                <w:sz w:val="24"/>
                <w:szCs w:val="24"/>
                <w:bdr w:val="none" w:sz="0" w:space="0" w:color="auto" w:frame="1"/>
              </w:rPr>
            </w:pPr>
            <w:r>
              <w:rPr>
                <w:rFonts w:eastAsia="Times New Roman"/>
                <w:color w:val="000000"/>
                <w:sz w:val="24"/>
                <w:szCs w:val="24"/>
                <w:bdr w:val="none" w:sz="0" w:space="0" w:color="auto" w:frame="1"/>
              </w:rPr>
              <w:t>Virtual desktops</w:t>
            </w:r>
          </w:p>
          <w:p w14:paraId="2A8F44C2" w14:textId="77777777" w:rsidR="00F7278B" w:rsidRDefault="00F7278B" w:rsidP="00F7278B">
            <w:pPr>
              <w:pStyle w:val="ListParagraph"/>
              <w:numPr>
                <w:ilvl w:val="0"/>
                <w:numId w:val="4"/>
              </w:numPr>
              <w:spacing w:after="0"/>
              <w:textAlignment w:val="baseline"/>
              <w:rPr>
                <w:rFonts w:eastAsia="Times New Roman"/>
                <w:color w:val="000000"/>
                <w:sz w:val="24"/>
                <w:szCs w:val="24"/>
                <w:bdr w:val="none" w:sz="0" w:space="0" w:color="auto" w:frame="1"/>
              </w:rPr>
            </w:pPr>
            <w:r>
              <w:rPr>
                <w:rFonts w:eastAsia="Times New Roman"/>
                <w:color w:val="000000"/>
                <w:sz w:val="24"/>
                <w:szCs w:val="24"/>
                <w:bdr w:val="none" w:sz="0" w:space="0" w:color="auto" w:frame="1"/>
              </w:rPr>
              <w:t>Low-latency interactive apps</w:t>
            </w:r>
          </w:p>
          <w:p w14:paraId="554D91A1" w14:textId="77777777" w:rsidR="00F7278B" w:rsidRDefault="00F7278B" w:rsidP="00F7278B">
            <w:pPr>
              <w:pStyle w:val="ListParagraph"/>
              <w:numPr>
                <w:ilvl w:val="0"/>
                <w:numId w:val="4"/>
              </w:numPr>
              <w:spacing w:after="0"/>
              <w:textAlignment w:val="baseline"/>
              <w:rPr>
                <w:rFonts w:eastAsia="Times New Roman"/>
                <w:color w:val="000000"/>
                <w:sz w:val="24"/>
                <w:szCs w:val="24"/>
                <w:bdr w:val="none" w:sz="0" w:space="0" w:color="auto" w:frame="1"/>
              </w:rPr>
            </w:pPr>
            <w:r>
              <w:rPr>
                <w:rFonts w:eastAsia="Times New Roman"/>
                <w:color w:val="000000"/>
                <w:sz w:val="24"/>
                <w:szCs w:val="24"/>
                <w:bdr w:val="none" w:sz="0" w:space="0" w:color="auto" w:frame="1"/>
              </w:rPr>
              <w:t>Development &amp; test environments.</w:t>
            </w:r>
          </w:p>
        </w:tc>
        <w:tc>
          <w:tcPr>
            <w:tcW w:w="3384" w:type="dxa"/>
            <w:tcBorders>
              <w:top w:val="nil"/>
              <w:left w:val="nil"/>
              <w:bottom w:val="single" w:sz="8" w:space="0" w:color="auto"/>
              <w:right w:val="single" w:sz="8" w:space="0" w:color="auto"/>
            </w:tcBorders>
            <w:tcMar>
              <w:top w:w="0" w:type="dxa"/>
              <w:left w:w="108" w:type="dxa"/>
              <w:bottom w:w="0" w:type="dxa"/>
              <w:right w:w="108" w:type="dxa"/>
            </w:tcMar>
          </w:tcPr>
          <w:p w14:paraId="1BD8AE73" w14:textId="77777777" w:rsidR="00F7278B" w:rsidRDefault="00F7278B" w:rsidP="00F7278B">
            <w:pPr>
              <w:pStyle w:val="ListParagraph"/>
              <w:numPr>
                <w:ilvl w:val="0"/>
                <w:numId w:val="4"/>
              </w:numPr>
              <w:spacing w:after="0"/>
              <w:textAlignment w:val="baseline"/>
              <w:rPr>
                <w:rFonts w:eastAsia="Times New Roman"/>
                <w:color w:val="000000"/>
                <w:sz w:val="24"/>
                <w:szCs w:val="24"/>
                <w:bdr w:val="none" w:sz="0" w:space="0" w:color="auto" w:frame="1"/>
              </w:rPr>
            </w:pPr>
            <w:r>
              <w:rPr>
                <w:rFonts w:eastAsia="Times New Roman"/>
                <w:color w:val="000000"/>
                <w:sz w:val="24"/>
                <w:szCs w:val="24"/>
                <w:bdr w:val="none" w:sz="0" w:space="0" w:color="auto" w:frame="1"/>
              </w:rPr>
              <w:t>Business critical application that require sustained IOPS performance, or more than 10,000 IOPS with high throughput per volume.</w:t>
            </w:r>
          </w:p>
          <w:p w14:paraId="62A926E6" w14:textId="77777777" w:rsidR="00F7278B" w:rsidRDefault="00F7278B" w:rsidP="00F7278B">
            <w:pPr>
              <w:pStyle w:val="ListParagraph"/>
              <w:numPr>
                <w:ilvl w:val="0"/>
                <w:numId w:val="4"/>
              </w:numPr>
              <w:spacing w:after="0"/>
              <w:textAlignment w:val="baseline"/>
              <w:rPr>
                <w:rFonts w:eastAsia="Times New Roman"/>
                <w:color w:val="000000"/>
                <w:sz w:val="24"/>
                <w:szCs w:val="24"/>
                <w:bdr w:val="none" w:sz="0" w:space="0" w:color="auto" w:frame="1"/>
              </w:rPr>
            </w:pPr>
            <w:r>
              <w:rPr>
                <w:rFonts w:eastAsia="Times New Roman"/>
                <w:color w:val="000000"/>
                <w:sz w:val="24"/>
                <w:szCs w:val="24"/>
                <w:bdr w:val="none" w:sz="0" w:space="0" w:color="auto" w:frame="1"/>
              </w:rPr>
              <w:t>Large database workloads such as Mongo, Cassesndra, MSSQL, Oracle, etc</w:t>
            </w:r>
          </w:p>
          <w:p w14:paraId="0E463D71" w14:textId="77777777" w:rsidR="00F7278B" w:rsidRDefault="00F7278B" w:rsidP="00F7278B">
            <w:pPr>
              <w:pStyle w:val="ListParagraph"/>
              <w:numPr>
                <w:ilvl w:val="0"/>
                <w:numId w:val="4"/>
              </w:numPr>
              <w:spacing w:after="0"/>
              <w:textAlignment w:val="baseline"/>
              <w:rPr>
                <w:rFonts w:eastAsia="Times New Roman"/>
                <w:color w:val="000000"/>
                <w:sz w:val="24"/>
                <w:szCs w:val="24"/>
                <w:bdr w:val="none" w:sz="0" w:space="0" w:color="auto" w:frame="1"/>
              </w:rPr>
            </w:pPr>
          </w:p>
          <w:p w14:paraId="37AFE381" w14:textId="77777777" w:rsidR="00F7278B" w:rsidRDefault="00F7278B" w:rsidP="00F7278B">
            <w:pPr>
              <w:textAlignment w:val="baseline"/>
              <w:rPr>
                <w:rFonts w:eastAsiaTheme="minorHAnsi"/>
                <w:color w:val="000000"/>
                <w:sz w:val="24"/>
                <w:szCs w:val="24"/>
                <w:bdr w:val="none" w:sz="0" w:space="0" w:color="auto" w:frame="1"/>
              </w:rPr>
            </w:pPr>
          </w:p>
        </w:tc>
        <w:tc>
          <w:tcPr>
            <w:tcW w:w="3386" w:type="dxa"/>
            <w:tcBorders>
              <w:top w:val="nil"/>
              <w:left w:val="nil"/>
              <w:bottom w:val="single" w:sz="8" w:space="0" w:color="auto"/>
              <w:right w:val="single" w:sz="8" w:space="0" w:color="auto"/>
            </w:tcBorders>
            <w:tcMar>
              <w:top w:w="0" w:type="dxa"/>
              <w:left w:w="108" w:type="dxa"/>
              <w:bottom w:w="0" w:type="dxa"/>
              <w:right w:w="108" w:type="dxa"/>
            </w:tcMar>
          </w:tcPr>
          <w:p w14:paraId="71B7A254" w14:textId="77777777" w:rsidR="00F7278B" w:rsidRDefault="00F7278B" w:rsidP="00F7278B">
            <w:pPr>
              <w:pStyle w:val="ListParagraph"/>
              <w:numPr>
                <w:ilvl w:val="0"/>
                <w:numId w:val="4"/>
              </w:numPr>
              <w:spacing w:after="0"/>
              <w:textAlignment w:val="baseline"/>
              <w:rPr>
                <w:rFonts w:eastAsia="Times New Roman"/>
                <w:color w:val="000000"/>
                <w:sz w:val="24"/>
                <w:szCs w:val="24"/>
                <w:highlight w:val="yellow"/>
                <w:bdr w:val="none" w:sz="0" w:space="0" w:color="auto" w:frame="1"/>
              </w:rPr>
            </w:pPr>
            <w:r>
              <w:rPr>
                <w:rFonts w:eastAsia="Times New Roman"/>
                <w:color w:val="000000"/>
                <w:sz w:val="24"/>
                <w:szCs w:val="24"/>
                <w:highlight w:val="yellow"/>
                <w:bdr w:val="none" w:sz="0" w:space="0" w:color="auto" w:frame="1"/>
              </w:rPr>
              <w:t>Business critical application that require sustained IOPS performance, or more than 10,000 IOPS or 160 MBps throughput per volume.</w:t>
            </w:r>
          </w:p>
          <w:p w14:paraId="2CDB61E2" w14:textId="77777777" w:rsidR="00F7278B" w:rsidRDefault="00F7278B" w:rsidP="00F7278B">
            <w:pPr>
              <w:pStyle w:val="ListParagraph"/>
              <w:numPr>
                <w:ilvl w:val="0"/>
                <w:numId w:val="4"/>
              </w:numPr>
              <w:spacing w:after="0"/>
              <w:textAlignment w:val="baseline"/>
              <w:rPr>
                <w:rFonts w:eastAsia="Times New Roman"/>
                <w:color w:val="000000"/>
                <w:sz w:val="24"/>
                <w:szCs w:val="24"/>
                <w:highlight w:val="yellow"/>
                <w:bdr w:val="none" w:sz="0" w:space="0" w:color="auto" w:frame="1"/>
              </w:rPr>
            </w:pPr>
            <w:r>
              <w:rPr>
                <w:rFonts w:eastAsia="Times New Roman"/>
                <w:color w:val="000000"/>
                <w:sz w:val="24"/>
                <w:szCs w:val="24"/>
                <w:highlight w:val="yellow"/>
                <w:bdr w:val="none" w:sz="0" w:space="0" w:color="auto" w:frame="1"/>
              </w:rPr>
              <w:t>Large database workloads such as Mongo, Cassesndra, MSSQL, Oracle, etc</w:t>
            </w:r>
          </w:p>
          <w:p w14:paraId="7746EE32" w14:textId="77777777" w:rsidR="00F7278B" w:rsidRDefault="00F7278B" w:rsidP="00F7278B">
            <w:pPr>
              <w:pStyle w:val="ListParagraph"/>
              <w:numPr>
                <w:ilvl w:val="0"/>
                <w:numId w:val="4"/>
              </w:numPr>
              <w:spacing w:after="0"/>
              <w:textAlignment w:val="baseline"/>
              <w:rPr>
                <w:rFonts w:eastAsia="Times New Roman"/>
                <w:color w:val="000000"/>
                <w:sz w:val="24"/>
                <w:szCs w:val="24"/>
                <w:highlight w:val="yellow"/>
                <w:bdr w:val="none" w:sz="0" w:space="0" w:color="auto" w:frame="1"/>
              </w:rPr>
            </w:pPr>
          </w:p>
          <w:p w14:paraId="772CDEDC" w14:textId="77777777" w:rsidR="00F7278B" w:rsidRDefault="00F7278B" w:rsidP="00F7278B">
            <w:pPr>
              <w:textAlignment w:val="baseline"/>
              <w:rPr>
                <w:rFonts w:eastAsiaTheme="minorHAnsi"/>
                <w:color w:val="000000"/>
                <w:sz w:val="24"/>
                <w:szCs w:val="24"/>
                <w:highlight w:val="yellow"/>
                <w:bdr w:val="none" w:sz="0" w:space="0" w:color="auto" w:frame="1"/>
              </w:rPr>
            </w:pPr>
          </w:p>
        </w:tc>
        <w:tc>
          <w:tcPr>
            <w:tcW w:w="3221" w:type="dxa"/>
            <w:tcBorders>
              <w:top w:val="nil"/>
              <w:left w:val="nil"/>
              <w:bottom w:val="single" w:sz="8" w:space="0" w:color="auto"/>
              <w:right w:val="single" w:sz="8" w:space="0" w:color="auto"/>
            </w:tcBorders>
            <w:tcMar>
              <w:top w:w="0" w:type="dxa"/>
              <w:left w:w="108" w:type="dxa"/>
              <w:bottom w:w="0" w:type="dxa"/>
              <w:right w:w="108" w:type="dxa"/>
            </w:tcMar>
            <w:hideMark/>
          </w:tcPr>
          <w:p w14:paraId="0F6E90F1" w14:textId="77777777" w:rsidR="00F7278B" w:rsidRDefault="00F7278B" w:rsidP="00F7278B">
            <w:pPr>
              <w:pStyle w:val="ListParagraph"/>
              <w:numPr>
                <w:ilvl w:val="0"/>
                <w:numId w:val="4"/>
              </w:numPr>
              <w:spacing w:after="0"/>
              <w:textAlignment w:val="baseline"/>
              <w:rPr>
                <w:rFonts w:eastAsia="Times New Roman"/>
                <w:color w:val="000000"/>
                <w:sz w:val="24"/>
                <w:szCs w:val="24"/>
                <w:bdr w:val="none" w:sz="0" w:space="0" w:color="auto" w:frame="1"/>
              </w:rPr>
            </w:pPr>
            <w:r>
              <w:rPr>
                <w:rFonts w:eastAsia="Times New Roman"/>
                <w:color w:val="000000"/>
                <w:sz w:val="24"/>
                <w:szCs w:val="24"/>
                <w:bdr w:val="none" w:sz="0" w:space="0" w:color="auto" w:frame="1"/>
              </w:rPr>
              <w:t>Streaming workload requiring consistent, fast throughput at low cost.</w:t>
            </w:r>
          </w:p>
          <w:p w14:paraId="1FBB1A23" w14:textId="77777777" w:rsidR="00F7278B" w:rsidRDefault="00F7278B" w:rsidP="00F7278B">
            <w:pPr>
              <w:pStyle w:val="ListParagraph"/>
              <w:numPr>
                <w:ilvl w:val="0"/>
                <w:numId w:val="4"/>
              </w:numPr>
              <w:spacing w:after="0"/>
              <w:textAlignment w:val="baseline"/>
              <w:rPr>
                <w:rFonts w:eastAsia="Times New Roman"/>
                <w:color w:val="000000"/>
                <w:sz w:val="24"/>
                <w:szCs w:val="24"/>
                <w:bdr w:val="none" w:sz="0" w:space="0" w:color="auto" w:frame="1"/>
              </w:rPr>
            </w:pPr>
            <w:r>
              <w:rPr>
                <w:rFonts w:eastAsia="Times New Roman"/>
                <w:color w:val="000000"/>
                <w:sz w:val="24"/>
                <w:szCs w:val="24"/>
                <w:bdr w:val="none" w:sz="0" w:space="0" w:color="auto" w:frame="1"/>
              </w:rPr>
              <w:t>Big Data</w:t>
            </w:r>
          </w:p>
          <w:p w14:paraId="67E6671C" w14:textId="77777777" w:rsidR="00F7278B" w:rsidRDefault="00F7278B" w:rsidP="00F7278B">
            <w:pPr>
              <w:pStyle w:val="ListParagraph"/>
              <w:numPr>
                <w:ilvl w:val="0"/>
                <w:numId w:val="4"/>
              </w:numPr>
              <w:spacing w:after="0"/>
              <w:textAlignment w:val="baseline"/>
              <w:rPr>
                <w:rFonts w:eastAsia="Times New Roman"/>
                <w:color w:val="000000"/>
                <w:sz w:val="24"/>
                <w:szCs w:val="24"/>
                <w:bdr w:val="none" w:sz="0" w:space="0" w:color="auto" w:frame="1"/>
              </w:rPr>
            </w:pPr>
            <w:r>
              <w:rPr>
                <w:rFonts w:eastAsia="Times New Roman"/>
                <w:color w:val="000000"/>
                <w:sz w:val="24"/>
                <w:szCs w:val="24"/>
                <w:bdr w:val="none" w:sz="0" w:space="0" w:color="auto" w:frame="1"/>
              </w:rPr>
              <w:t>Data warehouse</w:t>
            </w:r>
          </w:p>
          <w:p w14:paraId="0D0E986F" w14:textId="77777777" w:rsidR="00F7278B" w:rsidRDefault="00F7278B" w:rsidP="00F7278B">
            <w:pPr>
              <w:pStyle w:val="ListParagraph"/>
              <w:numPr>
                <w:ilvl w:val="0"/>
                <w:numId w:val="4"/>
              </w:numPr>
              <w:spacing w:after="0"/>
              <w:textAlignment w:val="baseline"/>
              <w:rPr>
                <w:rFonts w:eastAsia="Times New Roman"/>
                <w:color w:val="000000"/>
                <w:sz w:val="24"/>
                <w:szCs w:val="24"/>
                <w:bdr w:val="none" w:sz="0" w:space="0" w:color="auto" w:frame="1"/>
              </w:rPr>
            </w:pPr>
            <w:r>
              <w:rPr>
                <w:rFonts w:eastAsia="Times New Roman"/>
                <w:color w:val="000000"/>
                <w:sz w:val="24"/>
                <w:szCs w:val="24"/>
                <w:bdr w:val="none" w:sz="0" w:space="0" w:color="auto" w:frame="1"/>
              </w:rPr>
              <w:t>Log processing</w:t>
            </w:r>
          </w:p>
        </w:tc>
        <w:tc>
          <w:tcPr>
            <w:tcW w:w="3136" w:type="dxa"/>
            <w:tcBorders>
              <w:top w:val="nil"/>
              <w:left w:val="nil"/>
              <w:bottom w:val="single" w:sz="8" w:space="0" w:color="auto"/>
              <w:right w:val="single" w:sz="8" w:space="0" w:color="auto"/>
            </w:tcBorders>
            <w:tcMar>
              <w:top w:w="0" w:type="dxa"/>
              <w:left w:w="108" w:type="dxa"/>
              <w:bottom w:w="0" w:type="dxa"/>
              <w:right w:w="108" w:type="dxa"/>
            </w:tcMar>
            <w:hideMark/>
          </w:tcPr>
          <w:p w14:paraId="03FA8616" w14:textId="77777777" w:rsidR="00F7278B" w:rsidRDefault="00F7278B" w:rsidP="00F7278B">
            <w:pPr>
              <w:pStyle w:val="ListParagraph"/>
              <w:numPr>
                <w:ilvl w:val="0"/>
                <w:numId w:val="4"/>
              </w:numPr>
              <w:spacing w:after="0"/>
              <w:textAlignment w:val="baseline"/>
              <w:rPr>
                <w:rFonts w:eastAsia="Times New Roman"/>
                <w:color w:val="000000"/>
                <w:sz w:val="24"/>
                <w:szCs w:val="24"/>
                <w:bdr w:val="none" w:sz="0" w:space="0" w:color="auto" w:frame="1"/>
              </w:rPr>
            </w:pPr>
            <w:r>
              <w:rPr>
                <w:rFonts w:eastAsia="Times New Roman"/>
                <w:color w:val="000000"/>
                <w:sz w:val="24"/>
                <w:szCs w:val="24"/>
                <w:bdr w:val="none" w:sz="0" w:space="0" w:color="auto" w:frame="1"/>
              </w:rPr>
              <w:t>Throughput oriented storage for large volume of data which is in-frequently accessed.</w:t>
            </w:r>
          </w:p>
          <w:p w14:paraId="3CF6B077" w14:textId="77777777" w:rsidR="00F7278B" w:rsidRDefault="00F7278B" w:rsidP="00F7278B">
            <w:pPr>
              <w:pStyle w:val="ListParagraph"/>
              <w:numPr>
                <w:ilvl w:val="0"/>
                <w:numId w:val="4"/>
              </w:numPr>
              <w:spacing w:after="0"/>
              <w:textAlignment w:val="baseline"/>
              <w:rPr>
                <w:rFonts w:eastAsia="Times New Roman"/>
                <w:color w:val="000000"/>
                <w:sz w:val="24"/>
                <w:szCs w:val="24"/>
                <w:bdr w:val="none" w:sz="0" w:space="0" w:color="auto" w:frame="1"/>
              </w:rPr>
            </w:pPr>
            <w:r>
              <w:rPr>
                <w:rFonts w:eastAsia="Times New Roman"/>
                <w:color w:val="000000"/>
                <w:sz w:val="24"/>
                <w:szCs w:val="24"/>
                <w:bdr w:val="none" w:sz="0" w:space="0" w:color="auto" w:frame="1"/>
              </w:rPr>
              <w:t>Scenarios where the lowest storage cost is important.</w:t>
            </w:r>
          </w:p>
        </w:tc>
      </w:tr>
      <w:tr w:rsidR="00F7278B" w14:paraId="0CC704CF" w14:textId="77777777" w:rsidTr="00F7278B">
        <w:trPr>
          <w:divId w:val="1213736252"/>
          <w:trHeight w:val="667"/>
        </w:trPr>
        <w:tc>
          <w:tcPr>
            <w:tcW w:w="313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11CE3B8" w14:textId="77777777" w:rsidR="00F7278B" w:rsidRDefault="00F7278B" w:rsidP="00F7278B">
            <w:pPr>
              <w:textAlignment w:val="baseline"/>
              <w:rPr>
                <w:rFonts w:eastAsiaTheme="minorHAnsi"/>
                <w:color w:val="000000"/>
                <w:sz w:val="24"/>
                <w:szCs w:val="24"/>
                <w:bdr w:val="none" w:sz="0" w:space="0" w:color="auto" w:frame="1"/>
              </w:rPr>
            </w:pPr>
            <w:r>
              <w:rPr>
                <w:color w:val="000000"/>
                <w:sz w:val="24"/>
                <w:szCs w:val="24"/>
                <w:bdr w:val="none" w:sz="0" w:space="0" w:color="auto" w:frame="1"/>
              </w:rPr>
              <w:t>Boot Volume</w:t>
            </w:r>
          </w:p>
        </w:tc>
        <w:tc>
          <w:tcPr>
            <w:tcW w:w="3484" w:type="dxa"/>
            <w:tcBorders>
              <w:top w:val="nil"/>
              <w:left w:val="nil"/>
              <w:bottom w:val="single" w:sz="8" w:space="0" w:color="auto"/>
              <w:right w:val="single" w:sz="8" w:space="0" w:color="auto"/>
            </w:tcBorders>
            <w:tcMar>
              <w:top w:w="0" w:type="dxa"/>
              <w:left w:w="108" w:type="dxa"/>
              <w:bottom w:w="0" w:type="dxa"/>
              <w:right w:w="108" w:type="dxa"/>
            </w:tcMar>
            <w:hideMark/>
          </w:tcPr>
          <w:p w14:paraId="5C58E70E" w14:textId="77777777" w:rsidR="00F7278B" w:rsidRDefault="00F7278B" w:rsidP="00F7278B">
            <w:pPr>
              <w:textAlignment w:val="baseline"/>
              <w:rPr>
                <w:color w:val="000000"/>
                <w:sz w:val="24"/>
                <w:szCs w:val="24"/>
                <w:bdr w:val="none" w:sz="0" w:space="0" w:color="auto" w:frame="1"/>
              </w:rPr>
            </w:pPr>
            <w:r>
              <w:rPr>
                <w:color w:val="000000"/>
                <w:sz w:val="24"/>
                <w:szCs w:val="24"/>
                <w:bdr w:val="none" w:sz="0" w:space="0" w:color="auto" w:frame="1"/>
              </w:rPr>
              <w:t>Can be used as boot volume</w:t>
            </w:r>
          </w:p>
        </w:tc>
        <w:tc>
          <w:tcPr>
            <w:tcW w:w="3384" w:type="dxa"/>
            <w:tcBorders>
              <w:top w:val="nil"/>
              <w:left w:val="nil"/>
              <w:bottom w:val="single" w:sz="8" w:space="0" w:color="auto"/>
              <w:right w:val="single" w:sz="8" w:space="0" w:color="auto"/>
            </w:tcBorders>
            <w:tcMar>
              <w:top w:w="0" w:type="dxa"/>
              <w:left w:w="108" w:type="dxa"/>
              <w:bottom w:w="0" w:type="dxa"/>
              <w:right w:w="108" w:type="dxa"/>
            </w:tcMar>
            <w:hideMark/>
          </w:tcPr>
          <w:p w14:paraId="59A4DC6D" w14:textId="77777777" w:rsidR="00F7278B" w:rsidRDefault="00F7278B" w:rsidP="00F7278B">
            <w:pPr>
              <w:textAlignment w:val="baseline"/>
              <w:rPr>
                <w:color w:val="000000"/>
                <w:sz w:val="24"/>
                <w:szCs w:val="24"/>
                <w:bdr w:val="none" w:sz="0" w:space="0" w:color="auto" w:frame="1"/>
              </w:rPr>
            </w:pPr>
            <w:r>
              <w:rPr>
                <w:color w:val="000000"/>
                <w:sz w:val="24"/>
                <w:szCs w:val="24"/>
                <w:bdr w:val="none" w:sz="0" w:space="0" w:color="auto" w:frame="1"/>
              </w:rPr>
              <w:t>Can be used as boot volume</w:t>
            </w:r>
          </w:p>
        </w:tc>
        <w:tc>
          <w:tcPr>
            <w:tcW w:w="3386" w:type="dxa"/>
            <w:tcBorders>
              <w:top w:val="nil"/>
              <w:left w:val="nil"/>
              <w:bottom w:val="single" w:sz="8" w:space="0" w:color="auto"/>
              <w:right w:val="single" w:sz="8" w:space="0" w:color="auto"/>
            </w:tcBorders>
            <w:tcMar>
              <w:top w:w="0" w:type="dxa"/>
              <w:left w:w="108" w:type="dxa"/>
              <w:bottom w:w="0" w:type="dxa"/>
              <w:right w:w="108" w:type="dxa"/>
            </w:tcMar>
            <w:hideMark/>
          </w:tcPr>
          <w:p w14:paraId="24A9215C" w14:textId="77777777" w:rsidR="00F7278B" w:rsidRDefault="00F7278B" w:rsidP="00F7278B">
            <w:pPr>
              <w:textAlignment w:val="baseline"/>
              <w:rPr>
                <w:color w:val="000000"/>
                <w:sz w:val="24"/>
                <w:szCs w:val="24"/>
                <w:bdr w:val="none" w:sz="0" w:space="0" w:color="auto" w:frame="1"/>
              </w:rPr>
            </w:pPr>
            <w:r>
              <w:rPr>
                <w:color w:val="000000"/>
                <w:sz w:val="24"/>
                <w:szCs w:val="24"/>
                <w:bdr w:val="none" w:sz="0" w:space="0" w:color="auto" w:frame="1"/>
              </w:rPr>
              <w:t>Can be used as boot volume</w:t>
            </w:r>
          </w:p>
        </w:tc>
        <w:tc>
          <w:tcPr>
            <w:tcW w:w="3221" w:type="dxa"/>
            <w:tcBorders>
              <w:top w:val="nil"/>
              <w:left w:val="nil"/>
              <w:bottom w:val="single" w:sz="8" w:space="0" w:color="auto"/>
              <w:right w:val="single" w:sz="8" w:space="0" w:color="auto"/>
            </w:tcBorders>
            <w:tcMar>
              <w:top w:w="0" w:type="dxa"/>
              <w:left w:w="108" w:type="dxa"/>
              <w:bottom w:w="0" w:type="dxa"/>
              <w:right w:w="108" w:type="dxa"/>
            </w:tcMar>
            <w:hideMark/>
          </w:tcPr>
          <w:p w14:paraId="07717F25" w14:textId="77777777" w:rsidR="00F7278B" w:rsidRDefault="00F7278B" w:rsidP="00F7278B">
            <w:pPr>
              <w:textAlignment w:val="baseline"/>
              <w:rPr>
                <w:color w:val="000000"/>
                <w:sz w:val="24"/>
                <w:szCs w:val="24"/>
                <w:bdr w:val="none" w:sz="0" w:space="0" w:color="auto" w:frame="1"/>
              </w:rPr>
            </w:pPr>
            <w:r>
              <w:rPr>
                <w:color w:val="000000"/>
                <w:sz w:val="24"/>
                <w:szCs w:val="24"/>
                <w:bdr w:val="none" w:sz="0" w:space="0" w:color="auto" w:frame="1"/>
              </w:rPr>
              <w:t>Cannot be used as boot volume</w:t>
            </w:r>
          </w:p>
        </w:tc>
        <w:tc>
          <w:tcPr>
            <w:tcW w:w="3136" w:type="dxa"/>
            <w:tcBorders>
              <w:top w:val="nil"/>
              <w:left w:val="nil"/>
              <w:bottom w:val="single" w:sz="8" w:space="0" w:color="auto"/>
              <w:right w:val="single" w:sz="8" w:space="0" w:color="auto"/>
            </w:tcBorders>
            <w:tcMar>
              <w:top w:w="0" w:type="dxa"/>
              <w:left w:w="108" w:type="dxa"/>
              <w:bottom w:w="0" w:type="dxa"/>
              <w:right w:w="108" w:type="dxa"/>
            </w:tcMar>
            <w:hideMark/>
          </w:tcPr>
          <w:p w14:paraId="2827752D" w14:textId="77777777" w:rsidR="00F7278B" w:rsidRDefault="00F7278B" w:rsidP="00F7278B">
            <w:pPr>
              <w:textAlignment w:val="baseline"/>
              <w:rPr>
                <w:color w:val="000000"/>
                <w:sz w:val="24"/>
                <w:szCs w:val="24"/>
                <w:bdr w:val="none" w:sz="0" w:space="0" w:color="auto" w:frame="1"/>
              </w:rPr>
            </w:pPr>
            <w:r>
              <w:rPr>
                <w:color w:val="000000"/>
                <w:sz w:val="24"/>
                <w:szCs w:val="24"/>
                <w:bdr w:val="none" w:sz="0" w:space="0" w:color="auto" w:frame="1"/>
              </w:rPr>
              <w:t>Cannot be used as boot volume</w:t>
            </w:r>
          </w:p>
        </w:tc>
      </w:tr>
      <w:tr w:rsidR="00F7278B" w14:paraId="5E635342" w14:textId="77777777" w:rsidTr="00F7278B">
        <w:trPr>
          <w:divId w:val="1213736252"/>
          <w:trHeight w:val="667"/>
        </w:trPr>
        <w:tc>
          <w:tcPr>
            <w:tcW w:w="313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A103B49" w14:textId="77777777" w:rsidR="00F7278B" w:rsidRDefault="00F7278B" w:rsidP="00F7278B">
            <w:pPr>
              <w:textAlignment w:val="baseline"/>
              <w:rPr>
                <w:color w:val="000000"/>
                <w:sz w:val="24"/>
                <w:szCs w:val="24"/>
                <w:bdr w:val="none" w:sz="0" w:space="0" w:color="auto" w:frame="1"/>
              </w:rPr>
            </w:pPr>
            <w:r>
              <w:rPr>
                <w:color w:val="000000"/>
                <w:sz w:val="24"/>
                <w:szCs w:val="24"/>
                <w:bdr w:val="none" w:sz="0" w:space="0" w:color="auto" w:frame="1"/>
              </w:rPr>
              <w:t>Volume Size</w:t>
            </w:r>
          </w:p>
        </w:tc>
        <w:tc>
          <w:tcPr>
            <w:tcW w:w="3484" w:type="dxa"/>
            <w:tcBorders>
              <w:top w:val="nil"/>
              <w:left w:val="nil"/>
              <w:bottom w:val="single" w:sz="8" w:space="0" w:color="auto"/>
              <w:right w:val="single" w:sz="8" w:space="0" w:color="auto"/>
            </w:tcBorders>
            <w:tcMar>
              <w:top w:w="0" w:type="dxa"/>
              <w:left w:w="108" w:type="dxa"/>
              <w:bottom w:w="0" w:type="dxa"/>
              <w:right w:w="108" w:type="dxa"/>
            </w:tcMar>
            <w:hideMark/>
          </w:tcPr>
          <w:p w14:paraId="6BBF414C" w14:textId="77777777" w:rsidR="00F7278B" w:rsidRDefault="00F7278B" w:rsidP="00F7278B">
            <w:pPr>
              <w:textAlignment w:val="baseline"/>
              <w:rPr>
                <w:color w:val="000000"/>
                <w:sz w:val="24"/>
                <w:szCs w:val="24"/>
                <w:bdr w:val="none" w:sz="0" w:space="0" w:color="auto" w:frame="1"/>
              </w:rPr>
            </w:pPr>
            <w:r>
              <w:rPr>
                <w:color w:val="000000"/>
                <w:sz w:val="24"/>
                <w:szCs w:val="24"/>
                <w:bdr w:val="none" w:sz="0" w:space="0" w:color="auto" w:frame="1"/>
              </w:rPr>
              <w:t>1 GB -16 TB</w:t>
            </w:r>
          </w:p>
        </w:tc>
        <w:tc>
          <w:tcPr>
            <w:tcW w:w="3384" w:type="dxa"/>
            <w:tcBorders>
              <w:top w:val="nil"/>
              <w:left w:val="nil"/>
              <w:bottom w:val="single" w:sz="8" w:space="0" w:color="auto"/>
              <w:right w:val="single" w:sz="8" w:space="0" w:color="auto"/>
            </w:tcBorders>
            <w:tcMar>
              <w:top w:w="0" w:type="dxa"/>
              <w:left w:w="108" w:type="dxa"/>
              <w:bottom w:w="0" w:type="dxa"/>
              <w:right w:w="108" w:type="dxa"/>
            </w:tcMar>
            <w:hideMark/>
          </w:tcPr>
          <w:p w14:paraId="23390263" w14:textId="77777777" w:rsidR="00F7278B" w:rsidRDefault="00F7278B" w:rsidP="00F7278B">
            <w:pPr>
              <w:textAlignment w:val="baseline"/>
              <w:rPr>
                <w:color w:val="000000"/>
                <w:sz w:val="24"/>
                <w:szCs w:val="24"/>
                <w:bdr w:val="none" w:sz="0" w:space="0" w:color="auto" w:frame="1"/>
              </w:rPr>
            </w:pPr>
            <w:r>
              <w:rPr>
                <w:color w:val="000000"/>
                <w:sz w:val="24"/>
                <w:szCs w:val="24"/>
                <w:bdr w:val="none" w:sz="0" w:space="0" w:color="auto" w:frame="1"/>
              </w:rPr>
              <w:t>4 GB -16 TB</w:t>
            </w:r>
          </w:p>
        </w:tc>
        <w:tc>
          <w:tcPr>
            <w:tcW w:w="3386" w:type="dxa"/>
            <w:tcBorders>
              <w:top w:val="nil"/>
              <w:left w:val="nil"/>
              <w:bottom w:val="single" w:sz="8" w:space="0" w:color="auto"/>
              <w:right w:val="single" w:sz="8" w:space="0" w:color="auto"/>
            </w:tcBorders>
            <w:tcMar>
              <w:top w:w="0" w:type="dxa"/>
              <w:left w:w="108" w:type="dxa"/>
              <w:bottom w:w="0" w:type="dxa"/>
              <w:right w:w="108" w:type="dxa"/>
            </w:tcMar>
          </w:tcPr>
          <w:p w14:paraId="5D1D5A84" w14:textId="77777777" w:rsidR="00F7278B" w:rsidRDefault="00F7278B" w:rsidP="00F7278B">
            <w:pPr>
              <w:textAlignment w:val="baseline"/>
              <w:rPr>
                <w:color w:val="000000"/>
                <w:sz w:val="24"/>
                <w:szCs w:val="24"/>
                <w:bdr w:val="none" w:sz="0" w:space="0" w:color="auto" w:frame="1"/>
              </w:rPr>
            </w:pPr>
          </w:p>
        </w:tc>
        <w:tc>
          <w:tcPr>
            <w:tcW w:w="3221" w:type="dxa"/>
            <w:tcBorders>
              <w:top w:val="nil"/>
              <w:left w:val="nil"/>
              <w:bottom w:val="single" w:sz="8" w:space="0" w:color="auto"/>
              <w:right w:val="single" w:sz="8" w:space="0" w:color="auto"/>
            </w:tcBorders>
            <w:tcMar>
              <w:top w:w="0" w:type="dxa"/>
              <w:left w:w="108" w:type="dxa"/>
              <w:bottom w:w="0" w:type="dxa"/>
              <w:right w:w="108" w:type="dxa"/>
            </w:tcMar>
          </w:tcPr>
          <w:p w14:paraId="4A266FE4" w14:textId="77777777" w:rsidR="00F7278B" w:rsidRDefault="00F7278B" w:rsidP="00F7278B">
            <w:pPr>
              <w:textAlignment w:val="baseline"/>
              <w:rPr>
                <w:color w:val="000000"/>
                <w:sz w:val="24"/>
                <w:szCs w:val="24"/>
                <w:bdr w:val="none" w:sz="0" w:space="0" w:color="auto" w:frame="1"/>
              </w:rPr>
            </w:pPr>
          </w:p>
        </w:tc>
        <w:tc>
          <w:tcPr>
            <w:tcW w:w="3136" w:type="dxa"/>
            <w:tcBorders>
              <w:top w:val="nil"/>
              <w:left w:val="nil"/>
              <w:bottom w:val="single" w:sz="8" w:space="0" w:color="auto"/>
              <w:right w:val="single" w:sz="8" w:space="0" w:color="auto"/>
            </w:tcBorders>
            <w:tcMar>
              <w:top w:w="0" w:type="dxa"/>
              <w:left w:w="108" w:type="dxa"/>
              <w:bottom w:w="0" w:type="dxa"/>
              <w:right w:w="108" w:type="dxa"/>
            </w:tcMar>
          </w:tcPr>
          <w:p w14:paraId="3F9F53EC" w14:textId="77777777" w:rsidR="00F7278B" w:rsidRDefault="00F7278B" w:rsidP="00F7278B">
            <w:pPr>
              <w:textAlignment w:val="baseline"/>
              <w:rPr>
                <w:color w:val="000000"/>
                <w:sz w:val="24"/>
                <w:szCs w:val="24"/>
                <w:bdr w:val="none" w:sz="0" w:space="0" w:color="auto" w:frame="1"/>
              </w:rPr>
            </w:pPr>
          </w:p>
        </w:tc>
      </w:tr>
      <w:tr w:rsidR="00F7278B" w14:paraId="382C5DC0" w14:textId="77777777" w:rsidTr="00F7278B">
        <w:trPr>
          <w:divId w:val="1213736252"/>
          <w:trHeight w:val="667"/>
        </w:trPr>
        <w:tc>
          <w:tcPr>
            <w:tcW w:w="3137"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237DF29B" w14:textId="77777777" w:rsidR="00F7278B" w:rsidRDefault="00F7278B" w:rsidP="00F7278B">
            <w:pPr>
              <w:textAlignment w:val="baseline"/>
              <w:rPr>
                <w:color w:val="000000"/>
                <w:sz w:val="24"/>
                <w:szCs w:val="24"/>
                <w:bdr w:val="none" w:sz="0" w:space="0" w:color="auto" w:frame="1"/>
              </w:rPr>
            </w:pPr>
            <w:r>
              <w:rPr>
                <w:color w:val="000000"/>
                <w:sz w:val="24"/>
                <w:szCs w:val="24"/>
                <w:bdr w:val="none" w:sz="0" w:space="0" w:color="auto" w:frame="1"/>
              </w:rPr>
              <w:t>Baseline IOPS ration</w:t>
            </w:r>
          </w:p>
        </w:tc>
        <w:tc>
          <w:tcPr>
            <w:tcW w:w="3484" w:type="dxa"/>
            <w:tcBorders>
              <w:top w:val="nil"/>
              <w:left w:val="nil"/>
              <w:bottom w:val="single" w:sz="8" w:space="0" w:color="auto"/>
              <w:right w:val="single" w:sz="8" w:space="0" w:color="auto"/>
            </w:tcBorders>
            <w:shd w:val="clear" w:color="auto" w:fill="FFFFFF"/>
            <w:tcMar>
              <w:top w:w="0" w:type="dxa"/>
              <w:left w:w="108" w:type="dxa"/>
              <w:bottom w:w="0" w:type="dxa"/>
              <w:right w:w="108" w:type="dxa"/>
            </w:tcMar>
          </w:tcPr>
          <w:p w14:paraId="31D0DFCE" w14:textId="77777777" w:rsidR="00F7278B" w:rsidRDefault="00F7278B" w:rsidP="00F7278B">
            <w:pPr>
              <w:textAlignment w:val="baseline"/>
              <w:rPr>
                <w:color w:val="000000"/>
                <w:sz w:val="24"/>
                <w:szCs w:val="24"/>
                <w:bdr w:val="none" w:sz="0" w:space="0" w:color="auto" w:frame="1"/>
              </w:rPr>
            </w:pPr>
            <w:r>
              <w:rPr>
                <w:color w:val="000000"/>
                <w:sz w:val="24"/>
                <w:szCs w:val="24"/>
                <w:bdr w:val="none" w:sz="0" w:space="0" w:color="auto" w:frame="1"/>
              </w:rPr>
              <w:t>1:3</w:t>
            </w:r>
          </w:p>
          <w:p w14:paraId="35269DDB" w14:textId="77777777" w:rsidR="00F7278B" w:rsidRDefault="00F7278B" w:rsidP="00F7278B">
            <w:pPr>
              <w:textAlignment w:val="baseline"/>
              <w:rPr>
                <w:color w:val="000000"/>
                <w:sz w:val="24"/>
                <w:szCs w:val="24"/>
                <w:bdr w:val="none" w:sz="0" w:space="0" w:color="auto" w:frame="1"/>
              </w:rPr>
            </w:pPr>
          </w:p>
          <w:p w14:paraId="2582A0FE" w14:textId="77777777" w:rsidR="00F7278B" w:rsidRDefault="00F7278B" w:rsidP="00F7278B">
            <w:pPr>
              <w:textAlignment w:val="baseline"/>
              <w:rPr>
                <w:color w:val="000000"/>
                <w:sz w:val="24"/>
                <w:szCs w:val="24"/>
                <w:bdr w:val="none" w:sz="0" w:space="0" w:color="auto" w:frame="1"/>
              </w:rPr>
            </w:pPr>
            <w:r>
              <w:rPr>
                <w:color w:val="000000"/>
                <w:sz w:val="24"/>
                <w:szCs w:val="24"/>
                <w:bdr w:val="none" w:sz="0" w:space="0" w:color="auto" w:frame="1"/>
              </w:rPr>
              <w:t>For General Purpose SSD volumes, baseline performance is 3 IOPS per GiB, with a minimum of 100 IOPS and a maximum of 16000 IOPS. General Purpose SSD volumes under 1000 GiB can burst upto 3000 IOPS</w:t>
            </w:r>
          </w:p>
        </w:tc>
        <w:tc>
          <w:tcPr>
            <w:tcW w:w="3384" w:type="dxa"/>
            <w:tcBorders>
              <w:top w:val="nil"/>
              <w:left w:val="nil"/>
              <w:bottom w:val="single" w:sz="8" w:space="0" w:color="auto"/>
              <w:right w:val="single" w:sz="8" w:space="0" w:color="auto"/>
            </w:tcBorders>
            <w:shd w:val="clear" w:color="auto" w:fill="FFFFFF"/>
            <w:tcMar>
              <w:top w:w="0" w:type="dxa"/>
              <w:left w:w="108" w:type="dxa"/>
              <w:bottom w:w="0" w:type="dxa"/>
              <w:right w:w="108" w:type="dxa"/>
            </w:tcMar>
          </w:tcPr>
          <w:p w14:paraId="1F670039" w14:textId="77777777" w:rsidR="00F7278B" w:rsidRDefault="00F7278B" w:rsidP="00F7278B">
            <w:pPr>
              <w:textAlignment w:val="baseline"/>
              <w:rPr>
                <w:color w:val="000000"/>
                <w:sz w:val="24"/>
                <w:szCs w:val="24"/>
                <w:bdr w:val="none" w:sz="0" w:space="0" w:color="auto" w:frame="1"/>
              </w:rPr>
            </w:pPr>
            <w:r>
              <w:rPr>
                <w:color w:val="000000"/>
                <w:sz w:val="24"/>
                <w:szCs w:val="24"/>
                <w:bdr w:val="none" w:sz="0" w:space="0" w:color="auto" w:frame="1"/>
              </w:rPr>
              <w:t>1:50</w:t>
            </w:r>
          </w:p>
          <w:p w14:paraId="4D805D47" w14:textId="77777777" w:rsidR="00F7278B" w:rsidRDefault="00F7278B" w:rsidP="00F7278B">
            <w:pPr>
              <w:textAlignment w:val="baseline"/>
              <w:rPr>
                <w:color w:val="000000"/>
                <w:sz w:val="24"/>
                <w:szCs w:val="24"/>
                <w:bdr w:val="none" w:sz="0" w:space="0" w:color="auto" w:frame="1"/>
              </w:rPr>
            </w:pPr>
          </w:p>
          <w:p w14:paraId="50874D13" w14:textId="77777777" w:rsidR="00F7278B" w:rsidRDefault="00F7278B" w:rsidP="00F7278B">
            <w:pPr>
              <w:textAlignment w:val="baseline"/>
              <w:rPr>
                <w:color w:val="000000"/>
                <w:sz w:val="24"/>
                <w:szCs w:val="24"/>
                <w:bdr w:val="none" w:sz="0" w:space="0" w:color="auto" w:frame="1"/>
              </w:rPr>
            </w:pPr>
            <w:r>
              <w:rPr>
                <w:color w:val="000000"/>
                <w:sz w:val="24"/>
                <w:szCs w:val="24"/>
                <w:bdr w:val="none" w:sz="0" w:space="0" w:color="auto" w:frame="1"/>
              </w:rPr>
              <w:t>Provisioned IOPS SSD volumes, you can provision up to 50 IOPS per GiB for io1</w:t>
            </w:r>
          </w:p>
        </w:tc>
        <w:tc>
          <w:tcPr>
            <w:tcW w:w="338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tcPr>
          <w:p w14:paraId="71A4BB66" w14:textId="77777777" w:rsidR="00F7278B" w:rsidRDefault="00F7278B" w:rsidP="00F7278B">
            <w:pPr>
              <w:textAlignment w:val="baseline"/>
              <w:rPr>
                <w:color w:val="000000"/>
                <w:sz w:val="24"/>
                <w:szCs w:val="24"/>
                <w:bdr w:val="none" w:sz="0" w:space="0" w:color="auto" w:frame="1"/>
              </w:rPr>
            </w:pPr>
            <w:r>
              <w:rPr>
                <w:color w:val="000000"/>
                <w:sz w:val="24"/>
                <w:szCs w:val="24"/>
                <w:bdr w:val="none" w:sz="0" w:space="0" w:color="auto" w:frame="1"/>
              </w:rPr>
              <w:t>1:500</w:t>
            </w:r>
          </w:p>
          <w:p w14:paraId="57B62EAA" w14:textId="77777777" w:rsidR="00F7278B" w:rsidRDefault="00F7278B" w:rsidP="00F7278B">
            <w:pPr>
              <w:textAlignment w:val="baseline"/>
              <w:rPr>
                <w:color w:val="000000"/>
                <w:sz w:val="24"/>
                <w:szCs w:val="24"/>
                <w:bdr w:val="none" w:sz="0" w:space="0" w:color="auto" w:frame="1"/>
              </w:rPr>
            </w:pPr>
          </w:p>
          <w:p w14:paraId="03291E48" w14:textId="77777777" w:rsidR="00F7278B" w:rsidRDefault="00F7278B" w:rsidP="00F7278B">
            <w:pPr>
              <w:textAlignment w:val="baseline"/>
              <w:rPr>
                <w:color w:val="000000"/>
                <w:sz w:val="24"/>
                <w:szCs w:val="24"/>
                <w:bdr w:val="none" w:sz="0" w:space="0" w:color="auto" w:frame="1"/>
              </w:rPr>
            </w:pPr>
            <w:r>
              <w:rPr>
                <w:color w:val="000000"/>
                <w:sz w:val="24"/>
                <w:szCs w:val="24"/>
                <w:bdr w:val="none" w:sz="0" w:space="0" w:color="auto" w:frame="1"/>
              </w:rPr>
              <w:t>Provisioned IOPS SSD volumes, you can provision up to 500 IOPS per GiB for io2</w:t>
            </w:r>
          </w:p>
          <w:p w14:paraId="5B7B608F" w14:textId="77777777" w:rsidR="00F7278B" w:rsidRDefault="00F7278B" w:rsidP="00F7278B">
            <w:pPr>
              <w:textAlignment w:val="baseline"/>
              <w:rPr>
                <w:color w:val="000000"/>
                <w:sz w:val="24"/>
                <w:szCs w:val="24"/>
                <w:bdr w:val="none" w:sz="0" w:space="0" w:color="auto" w:frame="1"/>
              </w:rPr>
            </w:pPr>
          </w:p>
        </w:tc>
        <w:tc>
          <w:tcPr>
            <w:tcW w:w="322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tcPr>
          <w:p w14:paraId="273434D4" w14:textId="77777777" w:rsidR="00F7278B" w:rsidRDefault="00F7278B" w:rsidP="00F7278B">
            <w:pPr>
              <w:textAlignment w:val="baseline"/>
              <w:rPr>
                <w:color w:val="000000"/>
                <w:sz w:val="24"/>
                <w:szCs w:val="24"/>
                <w:bdr w:val="none" w:sz="0" w:space="0" w:color="auto" w:frame="1"/>
              </w:rPr>
            </w:pPr>
          </w:p>
        </w:tc>
        <w:tc>
          <w:tcPr>
            <w:tcW w:w="313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tcPr>
          <w:p w14:paraId="18DB828F" w14:textId="77777777" w:rsidR="00F7278B" w:rsidRDefault="00F7278B" w:rsidP="00F7278B">
            <w:pPr>
              <w:textAlignment w:val="baseline"/>
              <w:rPr>
                <w:color w:val="000000"/>
                <w:sz w:val="24"/>
                <w:szCs w:val="24"/>
                <w:bdr w:val="none" w:sz="0" w:space="0" w:color="auto" w:frame="1"/>
              </w:rPr>
            </w:pPr>
          </w:p>
        </w:tc>
      </w:tr>
      <w:tr w:rsidR="00F7278B" w14:paraId="44BFF49E" w14:textId="77777777" w:rsidTr="00F7278B">
        <w:trPr>
          <w:divId w:val="1213736252"/>
          <w:trHeight w:val="667"/>
        </w:trPr>
        <w:tc>
          <w:tcPr>
            <w:tcW w:w="313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9155243" w14:textId="77777777" w:rsidR="00F7278B" w:rsidRDefault="00F7278B" w:rsidP="00F7278B">
            <w:pPr>
              <w:textAlignment w:val="baseline"/>
              <w:rPr>
                <w:color w:val="000000"/>
                <w:sz w:val="24"/>
                <w:szCs w:val="24"/>
                <w:bdr w:val="none" w:sz="0" w:space="0" w:color="auto" w:frame="1"/>
              </w:rPr>
            </w:pPr>
            <w:r>
              <w:rPr>
                <w:color w:val="000000"/>
                <w:sz w:val="24"/>
                <w:szCs w:val="24"/>
                <w:bdr w:val="none" w:sz="0" w:space="0" w:color="auto" w:frame="1"/>
              </w:rPr>
              <w:t>Max IOPS per volume</w:t>
            </w:r>
          </w:p>
        </w:tc>
        <w:tc>
          <w:tcPr>
            <w:tcW w:w="3484" w:type="dxa"/>
            <w:tcBorders>
              <w:top w:val="nil"/>
              <w:left w:val="nil"/>
              <w:bottom w:val="single" w:sz="8" w:space="0" w:color="auto"/>
              <w:right w:val="single" w:sz="8" w:space="0" w:color="auto"/>
            </w:tcBorders>
            <w:tcMar>
              <w:top w:w="0" w:type="dxa"/>
              <w:left w:w="108" w:type="dxa"/>
              <w:bottom w:w="0" w:type="dxa"/>
              <w:right w:w="108" w:type="dxa"/>
            </w:tcMar>
            <w:hideMark/>
          </w:tcPr>
          <w:p w14:paraId="6201A111" w14:textId="77777777" w:rsidR="00F7278B" w:rsidRDefault="00F7278B" w:rsidP="00F7278B">
            <w:pPr>
              <w:textAlignment w:val="baseline"/>
              <w:rPr>
                <w:color w:val="000000"/>
                <w:sz w:val="24"/>
                <w:szCs w:val="24"/>
                <w:bdr w:val="none" w:sz="0" w:space="0" w:color="auto" w:frame="1"/>
              </w:rPr>
            </w:pPr>
            <w:r>
              <w:rPr>
                <w:color w:val="000000"/>
                <w:sz w:val="24"/>
                <w:szCs w:val="24"/>
                <w:bdr w:val="none" w:sz="0" w:space="0" w:color="auto" w:frame="1"/>
              </w:rPr>
              <w:t>16,000</w:t>
            </w:r>
          </w:p>
        </w:tc>
        <w:tc>
          <w:tcPr>
            <w:tcW w:w="3384" w:type="dxa"/>
            <w:tcBorders>
              <w:top w:val="nil"/>
              <w:left w:val="nil"/>
              <w:bottom w:val="single" w:sz="8" w:space="0" w:color="auto"/>
              <w:right w:val="single" w:sz="8" w:space="0" w:color="auto"/>
            </w:tcBorders>
            <w:tcMar>
              <w:top w:w="0" w:type="dxa"/>
              <w:left w:w="108" w:type="dxa"/>
              <w:bottom w:w="0" w:type="dxa"/>
              <w:right w:w="108" w:type="dxa"/>
            </w:tcMar>
            <w:hideMark/>
          </w:tcPr>
          <w:p w14:paraId="738CE303" w14:textId="77777777" w:rsidR="00F7278B" w:rsidRDefault="00F7278B" w:rsidP="00F7278B">
            <w:pPr>
              <w:textAlignment w:val="baseline"/>
              <w:rPr>
                <w:color w:val="000000"/>
                <w:sz w:val="24"/>
                <w:szCs w:val="24"/>
                <w:bdr w:val="none" w:sz="0" w:space="0" w:color="auto" w:frame="1"/>
              </w:rPr>
            </w:pPr>
            <w:r>
              <w:rPr>
                <w:color w:val="000000"/>
                <w:sz w:val="24"/>
                <w:szCs w:val="24"/>
                <w:bdr w:val="none" w:sz="0" w:space="0" w:color="auto" w:frame="1"/>
              </w:rPr>
              <w:t>64,000 **</w:t>
            </w:r>
          </w:p>
        </w:tc>
        <w:tc>
          <w:tcPr>
            <w:tcW w:w="3386" w:type="dxa"/>
            <w:tcBorders>
              <w:top w:val="nil"/>
              <w:left w:val="nil"/>
              <w:bottom w:val="single" w:sz="8" w:space="0" w:color="auto"/>
              <w:right w:val="single" w:sz="8" w:space="0" w:color="auto"/>
            </w:tcBorders>
            <w:tcMar>
              <w:top w:w="0" w:type="dxa"/>
              <w:left w:w="108" w:type="dxa"/>
              <w:bottom w:w="0" w:type="dxa"/>
              <w:right w:w="108" w:type="dxa"/>
            </w:tcMar>
            <w:hideMark/>
          </w:tcPr>
          <w:p w14:paraId="7EEDE21F" w14:textId="77777777" w:rsidR="00F7278B" w:rsidRDefault="00F7278B" w:rsidP="00F7278B">
            <w:pPr>
              <w:textAlignment w:val="baseline"/>
              <w:rPr>
                <w:color w:val="000000"/>
                <w:sz w:val="24"/>
                <w:szCs w:val="24"/>
                <w:bdr w:val="none" w:sz="0" w:space="0" w:color="auto" w:frame="1"/>
              </w:rPr>
            </w:pPr>
            <w:r>
              <w:rPr>
                <w:color w:val="000000"/>
                <w:sz w:val="24"/>
                <w:szCs w:val="24"/>
                <w:bdr w:val="none" w:sz="0" w:space="0" w:color="auto" w:frame="1"/>
              </w:rPr>
              <w:t>64,000 **</w:t>
            </w:r>
          </w:p>
        </w:tc>
        <w:tc>
          <w:tcPr>
            <w:tcW w:w="3221" w:type="dxa"/>
            <w:tcBorders>
              <w:top w:val="nil"/>
              <w:left w:val="nil"/>
              <w:bottom w:val="single" w:sz="8" w:space="0" w:color="auto"/>
              <w:right w:val="single" w:sz="8" w:space="0" w:color="auto"/>
            </w:tcBorders>
            <w:tcMar>
              <w:top w:w="0" w:type="dxa"/>
              <w:left w:w="108" w:type="dxa"/>
              <w:bottom w:w="0" w:type="dxa"/>
              <w:right w:w="108" w:type="dxa"/>
            </w:tcMar>
          </w:tcPr>
          <w:p w14:paraId="0708BF2B" w14:textId="77777777" w:rsidR="00F7278B" w:rsidRDefault="00F7278B" w:rsidP="00F7278B">
            <w:pPr>
              <w:textAlignment w:val="baseline"/>
              <w:rPr>
                <w:color w:val="000000"/>
                <w:sz w:val="24"/>
                <w:szCs w:val="24"/>
                <w:bdr w:val="none" w:sz="0" w:space="0" w:color="auto" w:frame="1"/>
              </w:rPr>
            </w:pPr>
          </w:p>
        </w:tc>
        <w:tc>
          <w:tcPr>
            <w:tcW w:w="3136" w:type="dxa"/>
            <w:tcBorders>
              <w:top w:val="nil"/>
              <w:left w:val="nil"/>
              <w:bottom w:val="single" w:sz="8" w:space="0" w:color="auto"/>
              <w:right w:val="single" w:sz="8" w:space="0" w:color="auto"/>
            </w:tcBorders>
            <w:tcMar>
              <w:top w:w="0" w:type="dxa"/>
              <w:left w:w="108" w:type="dxa"/>
              <w:bottom w:w="0" w:type="dxa"/>
              <w:right w:w="108" w:type="dxa"/>
            </w:tcMar>
          </w:tcPr>
          <w:p w14:paraId="759A8A7E" w14:textId="77777777" w:rsidR="00F7278B" w:rsidRDefault="00F7278B" w:rsidP="00F7278B">
            <w:pPr>
              <w:textAlignment w:val="baseline"/>
              <w:rPr>
                <w:color w:val="000000"/>
                <w:sz w:val="24"/>
                <w:szCs w:val="24"/>
                <w:bdr w:val="none" w:sz="0" w:space="0" w:color="auto" w:frame="1"/>
              </w:rPr>
            </w:pPr>
          </w:p>
        </w:tc>
      </w:tr>
      <w:tr w:rsidR="00F7278B" w14:paraId="2086ADFD" w14:textId="77777777" w:rsidTr="00F7278B">
        <w:trPr>
          <w:divId w:val="1213736252"/>
          <w:trHeight w:val="667"/>
        </w:trPr>
        <w:tc>
          <w:tcPr>
            <w:tcW w:w="313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3181A28" w14:textId="77777777" w:rsidR="00F7278B" w:rsidRDefault="00F7278B" w:rsidP="00F7278B">
            <w:pPr>
              <w:textAlignment w:val="baseline"/>
              <w:rPr>
                <w:color w:val="000000"/>
                <w:sz w:val="24"/>
                <w:szCs w:val="24"/>
                <w:bdr w:val="none" w:sz="0" w:space="0" w:color="auto" w:frame="1"/>
              </w:rPr>
            </w:pPr>
            <w:r>
              <w:rPr>
                <w:color w:val="000000"/>
                <w:sz w:val="24"/>
                <w:szCs w:val="24"/>
                <w:bdr w:val="none" w:sz="0" w:space="0" w:color="auto" w:frame="1"/>
              </w:rPr>
              <w:t>Max Throughput per volume</w:t>
            </w:r>
          </w:p>
        </w:tc>
        <w:tc>
          <w:tcPr>
            <w:tcW w:w="3484" w:type="dxa"/>
            <w:tcBorders>
              <w:top w:val="nil"/>
              <w:left w:val="nil"/>
              <w:bottom w:val="single" w:sz="8" w:space="0" w:color="auto"/>
              <w:right w:val="single" w:sz="8" w:space="0" w:color="auto"/>
            </w:tcBorders>
            <w:tcMar>
              <w:top w:w="0" w:type="dxa"/>
              <w:left w:w="108" w:type="dxa"/>
              <w:bottom w:w="0" w:type="dxa"/>
              <w:right w:w="108" w:type="dxa"/>
            </w:tcMar>
            <w:hideMark/>
          </w:tcPr>
          <w:p w14:paraId="1EB03252" w14:textId="77777777" w:rsidR="00F7278B" w:rsidRDefault="00F7278B" w:rsidP="00F7278B">
            <w:pPr>
              <w:textAlignment w:val="baseline"/>
              <w:rPr>
                <w:color w:val="000000"/>
                <w:sz w:val="24"/>
                <w:szCs w:val="24"/>
                <w:bdr w:val="none" w:sz="0" w:space="0" w:color="auto" w:frame="1"/>
              </w:rPr>
            </w:pPr>
            <w:r>
              <w:rPr>
                <w:color w:val="000000"/>
                <w:sz w:val="24"/>
                <w:szCs w:val="24"/>
                <w:bdr w:val="none" w:sz="0" w:space="0" w:color="auto" w:frame="1"/>
              </w:rPr>
              <w:t>160 Mbps</w:t>
            </w:r>
          </w:p>
        </w:tc>
        <w:tc>
          <w:tcPr>
            <w:tcW w:w="3384" w:type="dxa"/>
            <w:tcBorders>
              <w:top w:val="nil"/>
              <w:left w:val="nil"/>
              <w:bottom w:val="single" w:sz="8" w:space="0" w:color="auto"/>
              <w:right w:val="single" w:sz="8" w:space="0" w:color="auto"/>
            </w:tcBorders>
            <w:tcMar>
              <w:top w:w="0" w:type="dxa"/>
              <w:left w:w="108" w:type="dxa"/>
              <w:bottom w:w="0" w:type="dxa"/>
              <w:right w:w="108" w:type="dxa"/>
            </w:tcMar>
            <w:hideMark/>
          </w:tcPr>
          <w:p w14:paraId="688739B2" w14:textId="77777777" w:rsidR="00F7278B" w:rsidRDefault="00F7278B" w:rsidP="00F7278B">
            <w:pPr>
              <w:textAlignment w:val="baseline"/>
              <w:rPr>
                <w:color w:val="000000"/>
                <w:sz w:val="24"/>
                <w:szCs w:val="24"/>
                <w:bdr w:val="none" w:sz="0" w:space="0" w:color="auto" w:frame="1"/>
              </w:rPr>
            </w:pPr>
            <w:r>
              <w:rPr>
                <w:color w:val="000000"/>
                <w:sz w:val="24"/>
                <w:szCs w:val="24"/>
                <w:bdr w:val="none" w:sz="0" w:space="0" w:color="auto" w:frame="1"/>
              </w:rPr>
              <w:t>500 Mbps</w:t>
            </w:r>
          </w:p>
        </w:tc>
        <w:tc>
          <w:tcPr>
            <w:tcW w:w="3386" w:type="dxa"/>
            <w:tcBorders>
              <w:top w:val="nil"/>
              <w:left w:val="nil"/>
              <w:bottom w:val="single" w:sz="8" w:space="0" w:color="auto"/>
              <w:right w:val="single" w:sz="8" w:space="0" w:color="auto"/>
            </w:tcBorders>
            <w:tcMar>
              <w:top w:w="0" w:type="dxa"/>
              <w:left w:w="108" w:type="dxa"/>
              <w:bottom w:w="0" w:type="dxa"/>
              <w:right w:w="108" w:type="dxa"/>
            </w:tcMar>
          </w:tcPr>
          <w:p w14:paraId="26BD4D90" w14:textId="77777777" w:rsidR="00F7278B" w:rsidRDefault="00F7278B" w:rsidP="00F7278B">
            <w:pPr>
              <w:textAlignment w:val="baseline"/>
              <w:rPr>
                <w:color w:val="000000"/>
                <w:sz w:val="24"/>
                <w:szCs w:val="24"/>
                <w:bdr w:val="none" w:sz="0" w:space="0" w:color="auto" w:frame="1"/>
              </w:rPr>
            </w:pPr>
          </w:p>
        </w:tc>
        <w:tc>
          <w:tcPr>
            <w:tcW w:w="3221" w:type="dxa"/>
            <w:tcBorders>
              <w:top w:val="nil"/>
              <w:left w:val="nil"/>
              <w:bottom w:val="single" w:sz="8" w:space="0" w:color="auto"/>
              <w:right w:val="single" w:sz="8" w:space="0" w:color="auto"/>
            </w:tcBorders>
            <w:tcMar>
              <w:top w:w="0" w:type="dxa"/>
              <w:left w:w="108" w:type="dxa"/>
              <w:bottom w:w="0" w:type="dxa"/>
              <w:right w:w="108" w:type="dxa"/>
            </w:tcMar>
          </w:tcPr>
          <w:p w14:paraId="4755565E" w14:textId="77777777" w:rsidR="00F7278B" w:rsidRDefault="00F7278B" w:rsidP="00F7278B">
            <w:pPr>
              <w:textAlignment w:val="baseline"/>
              <w:rPr>
                <w:color w:val="000000"/>
                <w:sz w:val="24"/>
                <w:szCs w:val="24"/>
                <w:bdr w:val="none" w:sz="0" w:space="0" w:color="auto" w:frame="1"/>
              </w:rPr>
            </w:pPr>
          </w:p>
        </w:tc>
        <w:tc>
          <w:tcPr>
            <w:tcW w:w="3136" w:type="dxa"/>
            <w:tcBorders>
              <w:top w:val="nil"/>
              <w:left w:val="nil"/>
              <w:bottom w:val="single" w:sz="8" w:space="0" w:color="auto"/>
              <w:right w:val="single" w:sz="8" w:space="0" w:color="auto"/>
            </w:tcBorders>
            <w:tcMar>
              <w:top w:w="0" w:type="dxa"/>
              <w:left w:w="108" w:type="dxa"/>
              <w:bottom w:w="0" w:type="dxa"/>
              <w:right w:w="108" w:type="dxa"/>
            </w:tcMar>
          </w:tcPr>
          <w:p w14:paraId="2FDF31CF" w14:textId="77777777" w:rsidR="00F7278B" w:rsidRDefault="00F7278B" w:rsidP="00F7278B">
            <w:pPr>
              <w:textAlignment w:val="baseline"/>
              <w:rPr>
                <w:color w:val="000000"/>
                <w:sz w:val="24"/>
                <w:szCs w:val="24"/>
                <w:bdr w:val="none" w:sz="0" w:space="0" w:color="auto" w:frame="1"/>
              </w:rPr>
            </w:pPr>
          </w:p>
        </w:tc>
      </w:tr>
      <w:tr w:rsidR="00F7278B" w14:paraId="52AAFDDD" w14:textId="77777777" w:rsidTr="00F7278B">
        <w:trPr>
          <w:divId w:val="1213736252"/>
          <w:trHeight w:val="667"/>
        </w:trPr>
        <w:tc>
          <w:tcPr>
            <w:tcW w:w="313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9CD89F1" w14:textId="77777777" w:rsidR="00F7278B" w:rsidRDefault="00F7278B" w:rsidP="00F7278B">
            <w:pPr>
              <w:textAlignment w:val="baseline"/>
              <w:rPr>
                <w:color w:val="000000"/>
                <w:sz w:val="24"/>
                <w:szCs w:val="24"/>
                <w:bdr w:val="none" w:sz="0" w:space="0" w:color="auto" w:frame="1"/>
              </w:rPr>
            </w:pPr>
            <w:r>
              <w:rPr>
                <w:color w:val="000000"/>
                <w:sz w:val="24"/>
                <w:szCs w:val="24"/>
                <w:bdr w:val="none" w:sz="0" w:space="0" w:color="auto" w:frame="1"/>
              </w:rPr>
              <w:t>Max IOPS per Instance</w:t>
            </w:r>
          </w:p>
        </w:tc>
        <w:tc>
          <w:tcPr>
            <w:tcW w:w="3484" w:type="dxa"/>
            <w:tcBorders>
              <w:top w:val="nil"/>
              <w:left w:val="nil"/>
              <w:bottom w:val="single" w:sz="8" w:space="0" w:color="auto"/>
              <w:right w:val="single" w:sz="8" w:space="0" w:color="auto"/>
            </w:tcBorders>
            <w:tcMar>
              <w:top w:w="0" w:type="dxa"/>
              <w:left w:w="108" w:type="dxa"/>
              <w:bottom w:w="0" w:type="dxa"/>
              <w:right w:w="108" w:type="dxa"/>
            </w:tcMar>
            <w:hideMark/>
          </w:tcPr>
          <w:p w14:paraId="0D31C3E3" w14:textId="77777777" w:rsidR="00F7278B" w:rsidRDefault="00F7278B" w:rsidP="00F7278B">
            <w:pPr>
              <w:textAlignment w:val="baseline"/>
              <w:rPr>
                <w:color w:val="000000"/>
                <w:sz w:val="24"/>
                <w:szCs w:val="24"/>
                <w:bdr w:val="none" w:sz="0" w:space="0" w:color="auto" w:frame="1"/>
              </w:rPr>
            </w:pPr>
            <w:r>
              <w:rPr>
                <w:color w:val="000000"/>
                <w:sz w:val="24"/>
                <w:szCs w:val="24"/>
                <w:bdr w:val="none" w:sz="0" w:space="0" w:color="auto" w:frame="1"/>
              </w:rPr>
              <w:t>80,000</w:t>
            </w:r>
          </w:p>
        </w:tc>
        <w:tc>
          <w:tcPr>
            <w:tcW w:w="3384" w:type="dxa"/>
            <w:tcBorders>
              <w:top w:val="nil"/>
              <w:left w:val="nil"/>
              <w:bottom w:val="single" w:sz="8" w:space="0" w:color="auto"/>
              <w:right w:val="single" w:sz="8" w:space="0" w:color="auto"/>
            </w:tcBorders>
            <w:tcMar>
              <w:top w:w="0" w:type="dxa"/>
              <w:left w:w="108" w:type="dxa"/>
              <w:bottom w:w="0" w:type="dxa"/>
              <w:right w:w="108" w:type="dxa"/>
            </w:tcMar>
          </w:tcPr>
          <w:p w14:paraId="49348D11" w14:textId="77777777" w:rsidR="00F7278B" w:rsidRDefault="00F7278B" w:rsidP="00F7278B">
            <w:pPr>
              <w:textAlignment w:val="baseline"/>
              <w:rPr>
                <w:color w:val="000000"/>
                <w:sz w:val="24"/>
                <w:szCs w:val="24"/>
                <w:bdr w:val="none" w:sz="0" w:space="0" w:color="auto" w:frame="1"/>
              </w:rPr>
            </w:pPr>
          </w:p>
        </w:tc>
        <w:tc>
          <w:tcPr>
            <w:tcW w:w="3386" w:type="dxa"/>
            <w:tcBorders>
              <w:top w:val="nil"/>
              <w:left w:val="nil"/>
              <w:bottom w:val="single" w:sz="8" w:space="0" w:color="auto"/>
              <w:right w:val="single" w:sz="8" w:space="0" w:color="auto"/>
            </w:tcBorders>
            <w:tcMar>
              <w:top w:w="0" w:type="dxa"/>
              <w:left w:w="108" w:type="dxa"/>
              <w:bottom w:w="0" w:type="dxa"/>
              <w:right w:w="108" w:type="dxa"/>
            </w:tcMar>
          </w:tcPr>
          <w:p w14:paraId="0014A876" w14:textId="77777777" w:rsidR="00F7278B" w:rsidRDefault="00F7278B" w:rsidP="00F7278B">
            <w:pPr>
              <w:textAlignment w:val="baseline"/>
              <w:rPr>
                <w:color w:val="000000"/>
                <w:sz w:val="24"/>
                <w:szCs w:val="24"/>
                <w:bdr w:val="none" w:sz="0" w:space="0" w:color="auto" w:frame="1"/>
              </w:rPr>
            </w:pPr>
          </w:p>
        </w:tc>
        <w:tc>
          <w:tcPr>
            <w:tcW w:w="3221" w:type="dxa"/>
            <w:tcBorders>
              <w:top w:val="nil"/>
              <w:left w:val="nil"/>
              <w:bottom w:val="single" w:sz="8" w:space="0" w:color="auto"/>
              <w:right w:val="single" w:sz="8" w:space="0" w:color="auto"/>
            </w:tcBorders>
            <w:tcMar>
              <w:top w:w="0" w:type="dxa"/>
              <w:left w:w="108" w:type="dxa"/>
              <w:bottom w:w="0" w:type="dxa"/>
              <w:right w:w="108" w:type="dxa"/>
            </w:tcMar>
          </w:tcPr>
          <w:p w14:paraId="338F5DD5" w14:textId="77777777" w:rsidR="00F7278B" w:rsidRDefault="00F7278B" w:rsidP="00F7278B">
            <w:pPr>
              <w:textAlignment w:val="baseline"/>
              <w:rPr>
                <w:color w:val="000000"/>
                <w:sz w:val="24"/>
                <w:szCs w:val="24"/>
                <w:bdr w:val="none" w:sz="0" w:space="0" w:color="auto" w:frame="1"/>
              </w:rPr>
            </w:pPr>
          </w:p>
        </w:tc>
        <w:tc>
          <w:tcPr>
            <w:tcW w:w="3136" w:type="dxa"/>
            <w:tcBorders>
              <w:top w:val="nil"/>
              <w:left w:val="nil"/>
              <w:bottom w:val="single" w:sz="8" w:space="0" w:color="auto"/>
              <w:right w:val="single" w:sz="8" w:space="0" w:color="auto"/>
            </w:tcBorders>
            <w:tcMar>
              <w:top w:w="0" w:type="dxa"/>
              <w:left w:w="108" w:type="dxa"/>
              <w:bottom w:w="0" w:type="dxa"/>
              <w:right w:w="108" w:type="dxa"/>
            </w:tcMar>
          </w:tcPr>
          <w:p w14:paraId="1E0F793E" w14:textId="77777777" w:rsidR="00F7278B" w:rsidRDefault="00F7278B" w:rsidP="00F7278B">
            <w:pPr>
              <w:textAlignment w:val="baseline"/>
              <w:rPr>
                <w:color w:val="000000"/>
                <w:sz w:val="24"/>
                <w:szCs w:val="24"/>
                <w:bdr w:val="none" w:sz="0" w:space="0" w:color="auto" w:frame="1"/>
              </w:rPr>
            </w:pPr>
          </w:p>
        </w:tc>
      </w:tr>
      <w:tr w:rsidR="00F7278B" w14:paraId="66D40E41" w14:textId="77777777" w:rsidTr="00F7278B">
        <w:trPr>
          <w:divId w:val="1213736252"/>
          <w:trHeight w:val="667"/>
        </w:trPr>
        <w:tc>
          <w:tcPr>
            <w:tcW w:w="313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4D9E5EC" w14:textId="77777777" w:rsidR="00F7278B" w:rsidRDefault="00F7278B" w:rsidP="00F7278B">
            <w:pPr>
              <w:textAlignment w:val="baseline"/>
              <w:rPr>
                <w:color w:val="000000"/>
                <w:sz w:val="24"/>
                <w:szCs w:val="24"/>
                <w:bdr w:val="none" w:sz="0" w:space="0" w:color="auto" w:frame="1"/>
              </w:rPr>
            </w:pPr>
            <w:r>
              <w:rPr>
                <w:color w:val="000000"/>
                <w:sz w:val="24"/>
                <w:szCs w:val="24"/>
                <w:bdr w:val="none" w:sz="0" w:space="0" w:color="auto" w:frame="1"/>
              </w:rPr>
              <w:t>Max Throughput per Instance</w:t>
            </w:r>
          </w:p>
        </w:tc>
        <w:tc>
          <w:tcPr>
            <w:tcW w:w="3484" w:type="dxa"/>
            <w:tcBorders>
              <w:top w:val="nil"/>
              <w:left w:val="nil"/>
              <w:bottom w:val="single" w:sz="8" w:space="0" w:color="auto"/>
              <w:right w:val="single" w:sz="8" w:space="0" w:color="auto"/>
            </w:tcBorders>
            <w:tcMar>
              <w:top w:w="0" w:type="dxa"/>
              <w:left w:w="108" w:type="dxa"/>
              <w:bottom w:w="0" w:type="dxa"/>
              <w:right w:w="108" w:type="dxa"/>
            </w:tcMar>
            <w:hideMark/>
          </w:tcPr>
          <w:p w14:paraId="36565205" w14:textId="77777777" w:rsidR="00F7278B" w:rsidRDefault="00F7278B" w:rsidP="00F7278B">
            <w:pPr>
              <w:textAlignment w:val="baseline"/>
              <w:rPr>
                <w:color w:val="000000"/>
                <w:sz w:val="24"/>
                <w:szCs w:val="24"/>
                <w:bdr w:val="none" w:sz="0" w:space="0" w:color="auto" w:frame="1"/>
              </w:rPr>
            </w:pPr>
            <w:r>
              <w:rPr>
                <w:color w:val="000000"/>
                <w:sz w:val="24"/>
                <w:szCs w:val="24"/>
                <w:bdr w:val="none" w:sz="0" w:space="0" w:color="auto" w:frame="1"/>
              </w:rPr>
              <w:t>1750 Mbps</w:t>
            </w:r>
          </w:p>
        </w:tc>
        <w:tc>
          <w:tcPr>
            <w:tcW w:w="3384" w:type="dxa"/>
            <w:tcBorders>
              <w:top w:val="nil"/>
              <w:left w:val="nil"/>
              <w:bottom w:val="single" w:sz="8" w:space="0" w:color="auto"/>
              <w:right w:val="single" w:sz="8" w:space="0" w:color="auto"/>
            </w:tcBorders>
            <w:tcMar>
              <w:top w:w="0" w:type="dxa"/>
              <w:left w:w="108" w:type="dxa"/>
              <w:bottom w:w="0" w:type="dxa"/>
              <w:right w:w="108" w:type="dxa"/>
            </w:tcMar>
          </w:tcPr>
          <w:p w14:paraId="28956801" w14:textId="77777777" w:rsidR="00F7278B" w:rsidRDefault="00F7278B" w:rsidP="00F7278B">
            <w:pPr>
              <w:textAlignment w:val="baseline"/>
              <w:rPr>
                <w:color w:val="000000"/>
                <w:sz w:val="24"/>
                <w:szCs w:val="24"/>
                <w:bdr w:val="none" w:sz="0" w:space="0" w:color="auto" w:frame="1"/>
              </w:rPr>
            </w:pPr>
          </w:p>
        </w:tc>
        <w:tc>
          <w:tcPr>
            <w:tcW w:w="3386" w:type="dxa"/>
            <w:tcBorders>
              <w:top w:val="nil"/>
              <w:left w:val="nil"/>
              <w:bottom w:val="single" w:sz="8" w:space="0" w:color="auto"/>
              <w:right w:val="single" w:sz="8" w:space="0" w:color="auto"/>
            </w:tcBorders>
            <w:tcMar>
              <w:top w:w="0" w:type="dxa"/>
              <w:left w:w="108" w:type="dxa"/>
              <w:bottom w:w="0" w:type="dxa"/>
              <w:right w:w="108" w:type="dxa"/>
            </w:tcMar>
          </w:tcPr>
          <w:p w14:paraId="06C3AE35" w14:textId="77777777" w:rsidR="00F7278B" w:rsidRDefault="00F7278B" w:rsidP="00F7278B">
            <w:pPr>
              <w:textAlignment w:val="baseline"/>
              <w:rPr>
                <w:color w:val="000000"/>
                <w:sz w:val="24"/>
                <w:szCs w:val="24"/>
                <w:bdr w:val="none" w:sz="0" w:space="0" w:color="auto" w:frame="1"/>
              </w:rPr>
            </w:pPr>
          </w:p>
        </w:tc>
        <w:tc>
          <w:tcPr>
            <w:tcW w:w="3221" w:type="dxa"/>
            <w:tcBorders>
              <w:top w:val="nil"/>
              <w:left w:val="nil"/>
              <w:bottom w:val="single" w:sz="8" w:space="0" w:color="auto"/>
              <w:right w:val="single" w:sz="8" w:space="0" w:color="auto"/>
            </w:tcBorders>
            <w:tcMar>
              <w:top w:w="0" w:type="dxa"/>
              <w:left w:w="108" w:type="dxa"/>
              <w:bottom w:w="0" w:type="dxa"/>
              <w:right w:w="108" w:type="dxa"/>
            </w:tcMar>
          </w:tcPr>
          <w:p w14:paraId="1BFED171" w14:textId="77777777" w:rsidR="00F7278B" w:rsidRDefault="00F7278B" w:rsidP="00F7278B">
            <w:pPr>
              <w:textAlignment w:val="baseline"/>
              <w:rPr>
                <w:color w:val="000000"/>
                <w:sz w:val="24"/>
                <w:szCs w:val="24"/>
                <w:bdr w:val="none" w:sz="0" w:space="0" w:color="auto" w:frame="1"/>
              </w:rPr>
            </w:pPr>
          </w:p>
        </w:tc>
        <w:tc>
          <w:tcPr>
            <w:tcW w:w="3136" w:type="dxa"/>
            <w:tcBorders>
              <w:top w:val="nil"/>
              <w:left w:val="nil"/>
              <w:bottom w:val="single" w:sz="8" w:space="0" w:color="auto"/>
              <w:right w:val="single" w:sz="8" w:space="0" w:color="auto"/>
            </w:tcBorders>
            <w:tcMar>
              <w:top w:w="0" w:type="dxa"/>
              <w:left w:w="108" w:type="dxa"/>
              <w:bottom w:w="0" w:type="dxa"/>
              <w:right w:w="108" w:type="dxa"/>
            </w:tcMar>
          </w:tcPr>
          <w:p w14:paraId="19B599A5" w14:textId="77777777" w:rsidR="00F7278B" w:rsidRDefault="00F7278B" w:rsidP="00F7278B">
            <w:pPr>
              <w:textAlignment w:val="baseline"/>
              <w:rPr>
                <w:color w:val="000000"/>
                <w:sz w:val="24"/>
                <w:szCs w:val="24"/>
                <w:bdr w:val="none" w:sz="0" w:space="0" w:color="auto" w:frame="1"/>
              </w:rPr>
            </w:pPr>
          </w:p>
        </w:tc>
      </w:tr>
      <w:tr w:rsidR="00F7278B" w14:paraId="68E10D67" w14:textId="77777777" w:rsidTr="00F7278B">
        <w:trPr>
          <w:divId w:val="1213736252"/>
          <w:trHeight w:val="667"/>
        </w:trPr>
        <w:tc>
          <w:tcPr>
            <w:tcW w:w="313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033C01B" w14:textId="77777777" w:rsidR="00F7278B" w:rsidRDefault="00F7278B" w:rsidP="00F7278B">
            <w:pPr>
              <w:textAlignment w:val="baseline"/>
              <w:rPr>
                <w:color w:val="000000"/>
                <w:sz w:val="24"/>
                <w:szCs w:val="24"/>
                <w:bdr w:val="none" w:sz="0" w:space="0" w:color="auto" w:frame="1"/>
              </w:rPr>
            </w:pPr>
            <w:r>
              <w:rPr>
                <w:color w:val="000000"/>
                <w:sz w:val="24"/>
                <w:szCs w:val="24"/>
                <w:bdr w:val="none" w:sz="0" w:space="0" w:color="auto" w:frame="1"/>
              </w:rPr>
              <w:t>Dominant performance attribute</w:t>
            </w:r>
          </w:p>
        </w:tc>
        <w:tc>
          <w:tcPr>
            <w:tcW w:w="3484" w:type="dxa"/>
            <w:tcBorders>
              <w:top w:val="nil"/>
              <w:left w:val="nil"/>
              <w:bottom w:val="single" w:sz="8" w:space="0" w:color="auto"/>
              <w:right w:val="single" w:sz="8" w:space="0" w:color="auto"/>
            </w:tcBorders>
            <w:tcMar>
              <w:top w:w="0" w:type="dxa"/>
              <w:left w:w="108" w:type="dxa"/>
              <w:bottom w:w="0" w:type="dxa"/>
              <w:right w:w="108" w:type="dxa"/>
            </w:tcMar>
            <w:hideMark/>
          </w:tcPr>
          <w:p w14:paraId="0C5DCC9D" w14:textId="77777777" w:rsidR="00F7278B" w:rsidRDefault="00F7278B" w:rsidP="00F7278B">
            <w:pPr>
              <w:textAlignment w:val="baseline"/>
              <w:rPr>
                <w:color w:val="000000"/>
                <w:sz w:val="24"/>
                <w:szCs w:val="24"/>
                <w:bdr w:val="none" w:sz="0" w:space="0" w:color="auto" w:frame="1"/>
              </w:rPr>
            </w:pPr>
            <w:r>
              <w:rPr>
                <w:color w:val="000000"/>
                <w:sz w:val="24"/>
                <w:szCs w:val="24"/>
                <w:bdr w:val="none" w:sz="0" w:space="0" w:color="auto" w:frame="1"/>
              </w:rPr>
              <w:t>IOPS</w:t>
            </w:r>
          </w:p>
        </w:tc>
        <w:tc>
          <w:tcPr>
            <w:tcW w:w="3384" w:type="dxa"/>
            <w:tcBorders>
              <w:top w:val="nil"/>
              <w:left w:val="nil"/>
              <w:bottom w:val="single" w:sz="8" w:space="0" w:color="auto"/>
              <w:right w:val="single" w:sz="8" w:space="0" w:color="auto"/>
            </w:tcBorders>
            <w:tcMar>
              <w:top w:w="0" w:type="dxa"/>
              <w:left w:w="108" w:type="dxa"/>
              <w:bottom w:w="0" w:type="dxa"/>
              <w:right w:w="108" w:type="dxa"/>
            </w:tcMar>
            <w:hideMark/>
          </w:tcPr>
          <w:p w14:paraId="057F5FCE" w14:textId="77777777" w:rsidR="00F7278B" w:rsidRDefault="00F7278B" w:rsidP="00F7278B">
            <w:pPr>
              <w:textAlignment w:val="baseline"/>
              <w:rPr>
                <w:color w:val="000000"/>
                <w:sz w:val="24"/>
                <w:szCs w:val="24"/>
                <w:bdr w:val="none" w:sz="0" w:space="0" w:color="auto" w:frame="1"/>
              </w:rPr>
            </w:pPr>
            <w:r>
              <w:rPr>
                <w:color w:val="000000"/>
                <w:sz w:val="24"/>
                <w:szCs w:val="24"/>
                <w:bdr w:val="none" w:sz="0" w:space="0" w:color="auto" w:frame="1"/>
              </w:rPr>
              <w:t>IOPS</w:t>
            </w:r>
          </w:p>
        </w:tc>
        <w:tc>
          <w:tcPr>
            <w:tcW w:w="3386" w:type="dxa"/>
            <w:tcBorders>
              <w:top w:val="nil"/>
              <w:left w:val="nil"/>
              <w:bottom w:val="single" w:sz="8" w:space="0" w:color="auto"/>
              <w:right w:val="single" w:sz="8" w:space="0" w:color="auto"/>
            </w:tcBorders>
            <w:tcMar>
              <w:top w:w="0" w:type="dxa"/>
              <w:left w:w="108" w:type="dxa"/>
              <w:bottom w:w="0" w:type="dxa"/>
              <w:right w:w="108" w:type="dxa"/>
            </w:tcMar>
          </w:tcPr>
          <w:p w14:paraId="028B213B" w14:textId="77777777" w:rsidR="00F7278B" w:rsidRDefault="00F7278B" w:rsidP="00F7278B">
            <w:pPr>
              <w:textAlignment w:val="baseline"/>
              <w:rPr>
                <w:color w:val="000000"/>
                <w:sz w:val="24"/>
                <w:szCs w:val="24"/>
                <w:bdr w:val="none" w:sz="0" w:space="0" w:color="auto" w:frame="1"/>
              </w:rPr>
            </w:pPr>
            <w:r>
              <w:rPr>
                <w:color w:val="000000"/>
                <w:sz w:val="24"/>
                <w:szCs w:val="24"/>
                <w:bdr w:val="none" w:sz="0" w:space="0" w:color="auto" w:frame="1"/>
              </w:rPr>
              <w:t>IOPS</w:t>
            </w:r>
          </w:p>
        </w:tc>
        <w:tc>
          <w:tcPr>
            <w:tcW w:w="3221" w:type="dxa"/>
            <w:tcBorders>
              <w:top w:val="nil"/>
              <w:left w:val="nil"/>
              <w:bottom w:val="single" w:sz="8" w:space="0" w:color="auto"/>
              <w:right w:val="single" w:sz="8" w:space="0" w:color="auto"/>
            </w:tcBorders>
            <w:tcMar>
              <w:top w:w="0" w:type="dxa"/>
              <w:left w:w="108" w:type="dxa"/>
              <w:bottom w:w="0" w:type="dxa"/>
              <w:right w:w="108" w:type="dxa"/>
            </w:tcMar>
            <w:hideMark/>
          </w:tcPr>
          <w:p w14:paraId="2E867B2C" w14:textId="77777777" w:rsidR="00F7278B" w:rsidRDefault="00F7278B" w:rsidP="00F7278B">
            <w:pPr>
              <w:textAlignment w:val="baseline"/>
              <w:rPr>
                <w:color w:val="000000"/>
                <w:sz w:val="24"/>
                <w:szCs w:val="24"/>
                <w:bdr w:val="none" w:sz="0" w:space="0" w:color="auto" w:frame="1"/>
              </w:rPr>
            </w:pPr>
            <w:r>
              <w:rPr>
                <w:color w:val="000000"/>
                <w:sz w:val="24"/>
                <w:szCs w:val="24"/>
                <w:bdr w:val="none" w:sz="0" w:space="0" w:color="auto" w:frame="1"/>
              </w:rPr>
              <w:t>MiB/s</w:t>
            </w:r>
          </w:p>
        </w:tc>
        <w:tc>
          <w:tcPr>
            <w:tcW w:w="3136" w:type="dxa"/>
            <w:tcBorders>
              <w:top w:val="nil"/>
              <w:left w:val="nil"/>
              <w:bottom w:val="single" w:sz="8" w:space="0" w:color="auto"/>
              <w:right w:val="single" w:sz="8" w:space="0" w:color="auto"/>
            </w:tcBorders>
            <w:tcMar>
              <w:top w:w="0" w:type="dxa"/>
              <w:left w:w="108" w:type="dxa"/>
              <w:bottom w:w="0" w:type="dxa"/>
              <w:right w:w="108" w:type="dxa"/>
            </w:tcMar>
            <w:hideMark/>
          </w:tcPr>
          <w:p w14:paraId="78301D4D" w14:textId="77777777" w:rsidR="00F7278B" w:rsidRDefault="00F7278B" w:rsidP="00F7278B">
            <w:pPr>
              <w:textAlignment w:val="baseline"/>
              <w:rPr>
                <w:color w:val="000000"/>
                <w:sz w:val="24"/>
                <w:szCs w:val="24"/>
                <w:bdr w:val="none" w:sz="0" w:space="0" w:color="auto" w:frame="1"/>
              </w:rPr>
            </w:pPr>
            <w:r>
              <w:rPr>
                <w:color w:val="000000"/>
                <w:sz w:val="24"/>
                <w:szCs w:val="24"/>
                <w:bdr w:val="none" w:sz="0" w:space="0" w:color="auto" w:frame="1"/>
              </w:rPr>
              <w:t>MiB/s</w:t>
            </w:r>
          </w:p>
        </w:tc>
      </w:tr>
      <w:tr w:rsidR="00F7278B" w14:paraId="1AB63CB1" w14:textId="77777777" w:rsidTr="00F7278B">
        <w:trPr>
          <w:divId w:val="1213736252"/>
          <w:trHeight w:val="667"/>
        </w:trPr>
        <w:tc>
          <w:tcPr>
            <w:tcW w:w="19748" w:type="dxa"/>
            <w:gridSpan w:val="6"/>
            <w:tcBorders>
              <w:top w:val="nil"/>
              <w:left w:val="single" w:sz="8" w:space="0" w:color="auto"/>
              <w:bottom w:val="single" w:sz="8" w:space="0" w:color="auto"/>
              <w:right w:val="single" w:sz="8" w:space="0" w:color="auto"/>
            </w:tcBorders>
            <w:tcMar>
              <w:top w:w="0" w:type="dxa"/>
              <w:left w:w="108" w:type="dxa"/>
              <w:bottom w:w="0" w:type="dxa"/>
              <w:right w:w="108" w:type="dxa"/>
            </w:tcMar>
          </w:tcPr>
          <w:p w14:paraId="1CCC2121" w14:textId="77777777" w:rsidR="00F7278B" w:rsidRDefault="00F7278B" w:rsidP="00F7278B">
            <w:pPr>
              <w:textAlignment w:val="baseline"/>
              <w:rPr>
                <w:color w:val="000000"/>
                <w:sz w:val="24"/>
                <w:szCs w:val="24"/>
                <w:bdr w:val="none" w:sz="0" w:space="0" w:color="auto" w:frame="1"/>
              </w:rPr>
            </w:pPr>
          </w:p>
          <w:p w14:paraId="5E1FBA5D" w14:textId="77777777" w:rsidR="00F7278B" w:rsidRDefault="00F7278B" w:rsidP="00F7278B">
            <w:pPr>
              <w:textAlignment w:val="baseline"/>
              <w:rPr>
                <w:b/>
                <w:bCs/>
                <w:color w:val="000000"/>
                <w:sz w:val="24"/>
                <w:szCs w:val="24"/>
                <w:bdr w:val="none" w:sz="0" w:space="0" w:color="auto" w:frame="1"/>
              </w:rPr>
            </w:pPr>
            <w:r>
              <w:rPr>
                <w:b/>
                <w:bCs/>
                <w:color w:val="000000"/>
                <w:sz w:val="24"/>
                <w:szCs w:val="24"/>
                <w:bdr w:val="none" w:sz="0" w:space="0" w:color="auto" w:frame="1"/>
              </w:rPr>
              <w:t>SSD :</w:t>
            </w:r>
          </w:p>
          <w:p w14:paraId="023D77A7" w14:textId="77777777" w:rsidR="00F7278B" w:rsidRDefault="00F7278B" w:rsidP="00F7278B">
            <w:pPr>
              <w:textAlignment w:val="baseline"/>
              <w:rPr>
                <w:color w:val="000000"/>
                <w:sz w:val="24"/>
                <w:szCs w:val="24"/>
                <w:bdr w:val="none" w:sz="0" w:space="0" w:color="auto" w:frame="1"/>
              </w:rPr>
            </w:pPr>
            <w:r>
              <w:rPr>
                <w:noProof/>
                <w:sz w:val="24"/>
                <w:szCs w:val="24"/>
              </w:rPr>
              <w:drawing>
                <wp:inline distT="0" distB="0" distL="0" distR="0" wp14:anchorId="5C430241" wp14:editId="11BA5B0C">
                  <wp:extent cx="12390120" cy="4038600"/>
                  <wp:effectExtent l="0" t="0" r="1143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r:link="rId27">
                            <a:extLst>
                              <a:ext uri="{28A0092B-C50C-407E-A947-70E740481C1C}">
                                <a14:useLocalDpi xmlns:a14="http://schemas.microsoft.com/office/drawing/2010/main" val="0"/>
                              </a:ext>
                            </a:extLst>
                          </a:blip>
                          <a:srcRect/>
                          <a:stretch>
                            <a:fillRect/>
                          </a:stretch>
                        </pic:blipFill>
                        <pic:spPr bwMode="auto">
                          <a:xfrm>
                            <a:off x="0" y="0"/>
                            <a:ext cx="12390120" cy="4038600"/>
                          </a:xfrm>
                          <a:prstGeom prst="rect">
                            <a:avLst/>
                          </a:prstGeom>
                          <a:noFill/>
                          <a:ln>
                            <a:noFill/>
                          </a:ln>
                        </pic:spPr>
                      </pic:pic>
                    </a:graphicData>
                  </a:graphic>
                </wp:inline>
              </w:drawing>
            </w:r>
          </w:p>
          <w:p w14:paraId="0B23EA6F" w14:textId="77777777" w:rsidR="00F7278B" w:rsidRDefault="00F7278B" w:rsidP="00F7278B">
            <w:pPr>
              <w:textAlignment w:val="baseline"/>
              <w:rPr>
                <w:color w:val="000000"/>
                <w:sz w:val="24"/>
                <w:szCs w:val="24"/>
                <w:bdr w:val="none" w:sz="0" w:space="0" w:color="auto" w:frame="1"/>
              </w:rPr>
            </w:pPr>
          </w:p>
          <w:p w14:paraId="7BE5509B" w14:textId="77777777" w:rsidR="00F7278B" w:rsidRDefault="00F7278B" w:rsidP="00F7278B">
            <w:pPr>
              <w:textAlignment w:val="baseline"/>
              <w:rPr>
                <w:b/>
                <w:bCs/>
                <w:color w:val="000000"/>
                <w:sz w:val="24"/>
                <w:szCs w:val="24"/>
                <w:bdr w:val="none" w:sz="0" w:space="0" w:color="auto" w:frame="1"/>
              </w:rPr>
            </w:pPr>
            <w:r>
              <w:rPr>
                <w:b/>
                <w:bCs/>
                <w:color w:val="000000"/>
                <w:sz w:val="24"/>
                <w:szCs w:val="24"/>
                <w:bdr w:val="none" w:sz="0" w:space="0" w:color="auto" w:frame="1"/>
              </w:rPr>
              <w:t>HDD :</w:t>
            </w:r>
          </w:p>
          <w:p w14:paraId="2752488E" w14:textId="77777777" w:rsidR="00F7278B" w:rsidRDefault="00F7278B" w:rsidP="00F7278B">
            <w:pPr>
              <w:textAlignment w:val="baseline"/>
              <w:rPr>
                <w:color w:val="000000"/>
                <w:sz w:val="24"/>
                <w:szCs w:val="24"/>
                <w:bdr w:val="none" w:sz="0" w:space="0" w:color="auto" w:frame="1"/>
              </w:rPr>
            </w:pPr>
            <w:r>
              <w:rPr>
                <w:noProof/>
                <w:sz w:val="24"/>
                <w:szCs w:val="24"/>
              </w:rPr>
              <w:drawing>
                <wp:inline distT="0" distB="0" distL="0" distR="0" wp14:anchorId="35439042" wp14:editId="7C0216F4">
                  <wp:extent cx="12298680" cy="1668780"/>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r:link="rId29">
                            <a:extLst>
                              <a:ext uri="{28A0092B-C50C-407E-A947-70E740481C1C}">
                                <a14:useLocalDpi xmlns:a14="http://schemas.microsoft.com/office/drawing/2010/main" val="0"/>
                              </a:ext>
                            </a:extLst>
                          </a:blip>
                          <a:srcRect/>
                          <a:stretch>
                            <a:fillRect/>
                          </a:stretch>
                        </pic:blipFill>
                        <pic:spPr bwMode="auto">
                          <a:xfrm>
                            <a:off x="0" y="0"/>
                            <a:ext cx="12298680" cy="1668780"/>
                          </a:xfrm>
                          <a:prstGeom prst="rect">
                            <a:avLst/>
                          </a:prstGeom>
                          <a:noFill/>
                          <a:ln>
                            <a:noFill/>
                          </a:ln>
                        </pic:spPr>
                      </pic:pic>
                    </a:graphicData>
                  </a:graphic>
                </wp:inline>
              </w:drawing>
            </w:r>
          </w:p>
        </w:tc>
      </w:tr>
    </w:tbl>
    <w:p w14:paraId="02CF4752" w14:textId="085EA019" w:rsidR="00467AF7" w:rsidRDefault="00467AF7" w:rsidP="00467AF7">
      <w:pPr>
        <w:shd w:val="clear" w:color="auto" w:fill="FFFFFF"/>
        <w:textAlignment w:val="baseline"/>
        <w:divId w:val="1213736252"/>
        <w:rPr>
          <w:rFonts w:ascii="Calibri" w:eastAsiaTheme="minorHAnsi" w:hAnsi="Calibri" w:cs="Calibri"/>
          <w:color w:val="666666"/>
          <w:sz w:val="24"/>
          <w:szCs w:val="24"/>
          <w:bdr w:val="none" w:sz="0" w:space="0" w:color="auto" w:frame="1"/>
        </w:rPr>
      </w:pPr>
    </w:p>
    <w:p w14:paraId="6060CDAA" w14:textId="4C872449" w:rsidR="00467AF7" w:rsidRDefault="00467AF7" w:rsidP="00467AF7">
      <w:pPr>
        <w:shd w:val="clear" w:color="auto" w:fill="FFFFFF"/>
        <w:ind w:left="2160"/>
        <w:textAlignment w:val="baseline"/>
        <w:divId w:val="1213736252"/>
        <w:rPr>
          <w:b/>
          <w:bCs/>
          <w:sz w:val="24"/>
          <w:szCs w:val="24"/>
        </w:rPr>
      </w:pPr>
    </w:p>
    <w:p w14:paraId="06EFECF3" w14:textId="77777777" w:rsidR="0020357A" w:rsidRDefault="0020357A" w:rsidP="00467AF7">
      <w:pPr>
        <w:shd w:val="clear" w:color="auto" w:fill="FFFFFF"/>
        <w:ind w:left="2160"/>
        <w:textAlignment w:val="baseline"/>
        <w:divId w:val="1213736252"/>
        <w:rPr>
          <w:b/>
          <w:bCs/>
          <w:color w:val="000000"/>
          <w:sz w:val="24"/>
          <w:szCs w:val="24"/>
        </w:rPr>
      </w:pPr>
    </w:p>
    <w:p w14:paraId="6E530E20" w14:textId="77777777" w:rsidR="0020357A" w:rsidRDefault="0020357A" w:rsidP="00467AF7">
      <w:pPr>
        <w:shd w:val="clear" w:color="auto" w:fill="FFFFFF"/>
        <w:ind w:left="2160"/>
        <w:textAlignment w:val="baseline"/>
        <w:divId w:val="1213736252"/>
        <w:rPr>
          <w:b/>
          <w:bCs/>
          <w:color w:val="000000"/>
          <w:sz w:val="24"/>
          <w:szCs w:val="24"/>
        </w:rPr>
      </w:pPr>
    </w:p>
    <w:p w14:paraId="78038BBE" w14:textId="77777777" w:rsidR="0020357A" w:rsidRDefault="0020357A" w:rsidP="00467AF7">
      <w:pPr>
        <w:shd w:val="clear" w:color="auto" w:fill="FFFFFF"/>
        <w:ind w:left="2160"/>
        <w:textAlignment w:val="baseline"/>
        <w:divId w:val="1213736252"/>
        <w:rPr>
          <w:b/>
          <w:bCs/>
          <w:color w:val="000000"/>
          <w:sz w:val="24"/>
          <w:szCs w:val="24"/>
        </w:rPr>
      </w:pPr>
    </w:p>
    <w:p w14:paraId="2BB23248" w14:textId="77777777" w:rsidR="0020357A" w:rsidRDefault="0020357A" w:rsidP="00467AF7">
      <w:pPr>
        <w:shd w:val="clear" w:color="auto" w:fill="FFFFFF"/>
        <w:ind w:left="2160"/>
        <w:textAlignment w:val="baseline"/>
        <w:divId w:val="1213736252"/>
        <w:rPr>
          <w:b/>
          <w:bCs/>
          <w:color w:val="000000"/>
          <w:sz w:val="24"/>
          <w:szCs w:val="24"/>
        </w:rPr>
      </w:pPr>
    </w:p>
    <w:p w14:paraId="7CBEE8FE" w14:textId="3B14E56C" w:rsidR="00467AF7" w:rsidRDefault="00467AF7" w:rsidP="00467AF7">
      <w:pPr>
        <w:shd w:val="clear" w:color="auto" w:fill="FFFFFF"/>
        <w:ind w:left="2160"/>
        <w:textAlignment w:val="baseline"/>
        <w:divId w:val="1213736252"/>
        <w:rPr>
          <w:color w:val="000000"/>
          <w:sz w:val="24"/>
          <w:szCs w:val="24"/>
        </w:rPr>
      </w:pPr>
      <w:r>
        <w:rPr>
          <w:b/>
          <w:bCs/>
          <w:color w:val="000000"/>
          <w:sz w:val="24"/>
          <w:szCs w:val="24"/>
        </w:rPr>
        <w:t xml:space="preserve">Linux:        </w:t>
      </w:r>
      <w:r>
        <w:rPr>
          <w:color w:val="000000"/>
          <w:sz w:val="24"/>
          <w:szCs w:val="24"/>
        </w:rPr>
        <w:t>/dev/xvda</w:t>
      </w:r>
    </w:p>
    <w:p w14:paraId="6E3FCA06" w14:textId="77777777" w:rsidR="0020357A" w:rsidRDefault="0020357A" w:rsidP="0020357A">
      <w:pPr>
        <w:shd w:val="clear" w:color="auto" w:fill="FFFFFF"/>
        <w:textAlignment w:val="baseline"/>
        <w:divId w:val="1213736252"/>
        <w:rPr>
          <w:b/>
          <w:bCs/>
          <w:sz w:val="24"/>
          <w:szCs w:val="24"/>
        </w:rPr>
      </w:pPr>
      <w:r>
        <w:rPr>
          <w:b/>
          <w:bCs/>
          <w:color w:val="000000"/>
          <w:sz w:val="24"/>
          <w:szCs w:val="24"/>
        </w:rPr>
        <w:t>Root volume mapping</w:t>
      </w:r>
    </w:p>
    <w:p w14:paraId="33D470CD" w14:textId="67AC9E24" w:rsidR="0020357A" w:rsidRDefault="0020357A" w:rsidP="0020357A">
      <w:pPr>
        <w:shd w:val="clear" w:color="auto" w:fill="FFFFFF"/>
        <w:ind w:left="2160"/>
        <w:textAlignment w:val="baseline"/>
        <w:divId w:val="1213736252"/>
        <w:rPr>
          <w:color w:val="000000"/>
          <w:sz w:val="24"/>
          <w:szCs w:val="24"/>
        </w:rPr>
      </w:pPr>
      <w:r>
        <w:rPr>
          <w:b/>
          <w:bCs/>
          <w:color w:val="000000"/>
          <w:sz w:val="24"/>
          <w:szCs w:val="24"/>
        </w:rPr>
        <w:t xml:space="preserve">Windows: </w:t>
      </w:r>
      <w:r>
        <w:rPr>
          <w:color w:val="000000"/>
          <w:sz w:val="24"/>
          <w:szCs w:val="24"/>
        </w:rPr>
        <w:t>/dev/sda1</w:t>
      </w:r>
    </w:p>
    <w:p w14:paraId="643BBAB8" w14:textId="209A4C54" w:rsidR="0020357A" w:rsidRDefault="0020357A" w:rsidP="0020357A">
      <w:pPr>
        <w:shd w:val="clear" w:color="auto" w:fill="FFFFFF"/>
        <w:ind w:left="2160"/>
        <w:textAlignment w:val="baseline"/>
        <w:divId w:val="1213736252"/>
        <w:rPr>
          <w:sz w:val="24"/>
          <w:szCs w:val="24"/>
        </w:rPr>
      </w:pPr>
      <w:r>
        <w:rPr>
          <w:b/>
          <w:bCs/>
          <w:color w:val="000000"/>
          <w:sz w:val="24"/>
          <w:szCs w:val="24"/>
        </w:rPr>
        <w:t>Linux:</w:t>
      </w:r>
      <w:r>
        <w:rPr>
          <w:sz w:val="24"/>
          <w:szCs w:val="24"/>
        </w:rPr>
        <w:t xml:space="preserve"> /dev/xvda</w:t>
      </w:r>
    </w:p>
    <w:p w14:paraId="42FD4A3D" w14:textId="4B790ED2" w:rsidR="00467AF7" w:rsidRDefault="00467AF7" w:rsidP="00467AF7">
      <w:pPr>
        <w:shd w:val="clear" w:color="auto" w:fill="FFFFFF"/>
        <w:ind w:left="2160"/>
        <w:textAlignment w:val="baseline"/>
        <w:divId w:val="1213736252"/>
        <w:rPr>
          <w:b/>
          <w:bCs/>
          <w:sz w:val="24"/>
          <w:szCs w:val="24"/>
        </w:rPr>
      </w:pPr>
    </w:p>
    <w:p w14:paraId="7E3A7DA1" w14:textId="7E708252" w:rsidR="0020357A" w:rsidRDefault="0020357A" w:rsidP="00467AF7">
      <w:pPr>
        <w:shd w:val="clear" w:color="auto" w:fill="FFFFFF"/>
        <w:ind w:left="2160"/>
        <w:textAlignment w:val="baseline"/>
        <w:divId w:val="1213736252"/>
        <w:rPr>
          <w:b/>
          <w:bCs/>
          <w:sz w:val="24"/>
          <w:szCs w:val="24"/>
        </w:rPr>
      </w:pPr>
      <w:r>
        <w:rPr>
          <w:noProof/>
        </w:rPr>
        <w:drawing>
          <wp:inline distT="0" distB="0" distL="0" distR="0" wp14:anchorId="3D4470F6" wp14:editId="05AE59DF">
            <wp:extent cx="11106150" cy="5629275"/>
            <wp:effectExtent l="0" t="0" r="0" b="9525"/>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30"/>
                    <a:stretch>
                      <a:fillRect/>
                    </a:stretch>
                  </pic:blipFill>
                  <pic:spPr>
                    <a:xfrm>
                      <a:off x="0" y="0"/>
                      <a:ext cx="11106150" cy="5629275"/>
                    </a:xfrm>
                    <a:prstGeom prst="rect">
                      <a:avLst/>
                    </a:prstGeom>
                  </pic:spPr>
                </pic:pic>
              </a:graphicData>
            </a:graphic>
          </wp:inline>
        </w:drawing>
      </w:r>
    </w:p>
    <w:p w14:paraId="0A15EAA5" w14:textId="77777777" w:rsidR="00467AF7" w:rsidRDefault="00467AF7" w:rsidP="00467AF7">
      <w:pPr>
        <w:divId w:val="1213736252"/>
        <w:rPr>
          <w:b/>
          <w:bCs/>
          <w:sz w:val="24"/>
          <w:szCs w:val="24"/>
        </w:rPr>
      </w:pPr>
      <w:r>
        <w:rPr>
          <w:b/>
          <w:bCs/>
          <w:sz w:val="24"/>
          <w:szCs w:val="24"/>
        </w:rPr>
        <w:t>General purpose SSD (gp2)</w:t>
      </w:r>
    </w:p>
    <w:p w14:paraId="05D75F50" w14:textId="77777777" w:rsidR="00467AF7" w:rsidRDefault="00467AF7" w:rsidP="001A2330">
      <w:pPr>
        <w:pStyle w:val="ListParagraph"/>
        <w:numPr>
          <w:ilvl w:val="0"/>
          <w:numId w:val="5"/>
        </w:numPr>
        <w:divId w:val="1213736252"/>
        <w:rPr>
          <w:rFonts w:eastAsia="Times New Roman"/>
          <w:sz w:val="24"/>
          <w:szCs w:val="24"/>
        </w:rPr>
      </w:pPr>
      <w:r>
        <w:rPr>
          <w:rFonts w:eastAsia="Times New Roman"/>
          <w:sz w:val="24"/>
          <w:szCs w:val="24"/>
        </w:rPr>
        <w:t xml:space="preserve">gp2 is the default volume type for AWS EC2 instance. </w:t>
      </w:r>
    </w:p>
    <w:p w14:paraId="32702959" w14:textId="77777777" w:rsidR="00467AF7" w:rsidRDefault="00467AF7" w:rsidP="001A2330">
      <w:pPr>
        <w:pStyle w:val="ListParagraph"/>
        <w:numPr>
          <w:ilvl w:val="0"/>
          <w:numId w:val="5"/>
        </w:numPr>
        <w:divId w:val="1213736252"/>
        <w:rPr>
          <w:rFonts w:eastAsia="Times New Roman"/>
          <w:sz w:val="24"/>
          <w:szCs w:val="24"/>
        </w:rPr>
      </w:pPr>
      <w:r>
        <w:rPr>
          <w:rFonts w:eastAsia="Times New Roman"/>
          <w:sz w:val="24"/>
          <w:szCs w:val="24"/>
        </w:rPr>
        <w:t>gp2 volumes are backed by SSD.</w:t>
      </w:r>
    </w:p>
    <w:p w14:paraId="13EF1865" w14:textId="77777777" w:rsidR="00467AF7" w:rsidRDefault="00467AF7" w:rsidP="001A2330">
      <w:pPr>
        <w:pStyle w:val="ListParagraph"/>
        <w:numPr>
          <w:ilvl w:val="0"/>
          <w:numId w:val="5"/>
        </w:numPr>
        <w:shd w:val="clear" w:color="auto" w:fill="FFFFFF"/>
        <w:spacing w:after="0"/>
        <w:textAlignment w:val="baseline"/>
        <w:divId w:val="1213736252"/>
        <w:rPr>
          <w:rFonts w:eastAsia="Times New Roman"/>
          <w:sz w:val="24"/>
          <w:szCs w:val="24"/>
        </w:rPr>
      </w:pPr>
      <w:r>
        <w:rPr>
          <w:rFonts w:eastAsia="Times New Roman"/>
          <w:color w:val="000000"/>
          <w:sz w:val="24"/>
          <w:szCs w:val="24"/>
        </w:rPr>
        <w:t>General purpose SSD balances both price &amp; performance.</w:t>
      </w:r>
    </w:p>
    <w:p w14:paraId="5687A518" w14:textId="77777777" w:rsidR="00467AF7" w:rsidRDefault="00467AF7" w:rsidP="001A2330">
      <w:pPr>
        <w:pStyle w:val="ListParagraph"/>
        <w:numPr>
          <w:ilvl w:val="0"/>
          <w:numId w:val="5"/>
        </w:numPr>
        <w:shd w:val="clear" w:color="auto" w:fill="FFFFFF"/>
        <w:spacing w:after="0"/>
        <w:textAlignment w:val="baseline"/>
        <w:divId w:val="1213736252"/>
        <w:rPr>
          <w:rFonts w:eastAsia="Times New Roman"/>
          <w:sz w:val="24"/>
          <w:szCs w:val="24"/>
        </w:rPr>
      </w:pPr>
      <w:r>
        <w:rPr>
          <w:rFonts w:eastAsia="Times New Roman"/>
          <w:color w:val="000000"/>
          <w:sz w:val="24"/>
          <w:szCs w:val="24"/>
        </w:rPr>
        <w:t xml:space="preserve">gp2 provides a baseline performance of 3 IOPS/GiB &amp; it can go max till </w:t>
      </w:r>
      <w:r>
        <w:rPr>
          <w:rFonts w:eastAsia="Times New Roman"/>
          <w:strike/>
          <w:color w:val="000000"/>
          <w:sz w:val="24"/>
          <w:szCs w:val="24"/>
        </w:rPr>
        <w:t>10,000</w:t>
      </w:r>
      <w:r>
        <w:rPr>
          <w:rFonts w:eastAsia="Times New Roman"/>
          <w:color w:val="000000"/>
          <w:sz w:val="24"/>
          <w:szCs w:val="24"/>
        </w:rPr>
        <w:t xml:space="preserve"> 16,000 IOPS.</w:t>
      </w:r>
    </w:p>
    <w:p w14:paraId="2CD571B9" w14:textId="71B45059" w:rsidR="00467AF7" w:rsidRDefault="00467AF7" w:rsidP="001A2330">
      <w:pPr>
        <w:pStyle w:val="ListParagraph"/>
        <w:numPr>
          <w:ilvl w:val="0"/>
          <w:numId w:val="5"/>
        </w:numPr>
        <w:divId w:val="1213736252"/>
        <w:rPr>
          <w:rFonts w:eastAsia="Times New Roman"/>
          <w:sz w:val="24"/>
          <w:szCs w:val="24"/>
        </w:rPr>
      </w:pPr>
      <w:r>
        <w:rPr>
          <w:rFonts w:eastAsia="Times New Roman"/>
          <w:sz w:val="24"/>
          <w:szCs w:val="24"/>
        </w:rPr>
        <w:t xml:space="preserve">GP2 provides the ability to burst to 3,000 IOPS for extended periods of time for volume size less than 1 TiB and up to a maximum of </w:t>
      </w:r>
      <w:r>
        <w:rPr>
          <w:rFonts w:eastAsia="Times New Roman"/>
          <w:strike/>
          <w:sz w:val="24"/>
          <w:szCs w:val="24"/>
        </w:rPr>
        <w:t>10,000</w:t>
      </w:r>
      <w:r>
        <w:rPr>
          <w:rFonts w:eastAsia="Times New Roman"/>
          <w:sz w:val="24"/>
          <w:szCs w:val="24"/>
        </w:rPr>
        <w:t xml:space="preserve"> 16,000 IOPS (at 5</w:t>
      </w:r>
      <w:r w:rsidR="00045575">
        <w:rPr>
          <w:rFonts w:eastAsia="Times New Roman"/>
          <w:sz w:val="24"/>
          <w:szCs w:val="24"/>
        </w:rPr>
        <w:t>.</w:t>
      </w:r>
      <w:r>
        <w:rPr>
          <w:rFonts w:eastAsia="Times New Roman"/>
          <w:sz w:val="24"/>
          <w:szCs w:val="24"/>
        </w:rPr>
        <w:t>33</w:t>
      </w:r>
      <w:r w:rsidR="00045575">
        <w:rPr>
          <w:rFonts w:eastAsia="Times New Roman"/>
          <w:sz w:val="24"/>
          <w:szCs w:val="24"/>
        </w:rPr>
        <w:t xml:space="preserve"> T</w:t>
      </w:r>
      <w:r>
        <w:rPr>
          <w:rFonts w:eastAsia="Times New Roman"/>
          <w:sz w:val="24"/>
          <w:szCs w:val="24"/>
        </w:rPr>
        <w:t>B).</w:t>
      </w:r>
    </w:p>
    <w:p w14:paraId="13787E2E" w14:textId="77777777" w:rsidR="00467AF7" w:rsidRDefault="00467AF7" w:rsidP="001A2330">
      <w:pPr>
        <w:pStyle w:val="ListParagraph"/>
        <w:numPr>
          <w:ilvl w:val="0"/>
          <w:numId w:val="5"/>
        </w:numPr>
        <w:divId w:val="1213736252"/>
        <w:rPr>
          <w:rFonts w:eastAsia="Times New Roman"/>
          <w:sz w:val="24"/>
          <w:szCs w:val="24"/>
        </w:rPr>
      </w:pPr>
      <w:r>
        <w:rPr>
          <w:rFonts w:eastAsia="Times New Roman"/>
          <w:sz w:val="24"/>
          <w:szCs w:val="24"/>
        </w:rPr>
        <w:t xml:space="preserve">If the volume performance is frequently limited to the baseline level (due to an empty I/O credit balance), consider using a larger General Purpose SSD volume (with a higher baseline performance level) or switching to a Provisioned IOPS SSD volume for workloads that require sustained IOPS performance greater than </w:t>
      </w:r>
      <w:r>
        <w:rPr>
          <w:rFonts w:eastAsia="Times New Roman"/>
          <w:strike/>
          <w:sz w:val="24"/>
          <w:szCs w:val="24"/>
        </w:rPr>
        <w:t>10,000</w:t>
      </w:r>
      <w:r>
        <w:rPr>
          <w:rFonts w:eastAsia="Times New Roman"/>
          <w:sz w:val="24"/>
          <w:szCs w:val="24"/>
        </w:rPr>
        <w:t xml:space="preserve"> 16,000 IOPS.</w:t>
      </w:r>
    </w:p>
    <w:p w14:paraId="108D787D" w14:textId="77777777" w:rsidR="00467AF7" w:rsidRDefault="00467AF7" w:rsidP="001A2330">
      <w:pPr>
        <w:pStyle w:val="ListParagraph"/>
        <w:numPr>
          <w:ilvl w:val="0"/>
          <w:numId w:val="5"/>
        </w:numPr>
        <w:divId w:val="1213736252"/>
        <w:rPr>
          <w:rFonts w:eastAsia="Times New Roman"/>
          <w:sz w:val="24"/>
          <w:szCs w:val="24"/>
        </w:rPr>
      </w:pPr>
      <w:r>
        <w:rPr>
          <w:rFonts w:eastAsia="Times New Roman"/>
          <w:sz w:val="24"/>
          <w:szCs w:val="24"/>
        </w:rPr>
        <w:t>General Purpose SSD volumes has a maximum throughput of 160 MiB/s (at 214 GiB and larger).</w:t>
      </w:r>
    </w:p>
    <w:p w14:paraId="1E541BB8" w14:textId="77777777" w:rsidR="00467AF7" w:rsidRDefault="00467AF7" w:rsidP="001A2330">
      <w:pPr>
        <w:pStyle w:val="ListParagraph"/>
        <w:numPr>
          <w:ilvl w:val="0"/>
          <w:numId w:val="5"/>
        </w:numPr>
        <w:divId w:val="1213736252"/>
        <w:rPr>
          <w:rFonts w:eastAsia="Times New Roman"/>
          <w:sz w:val="24"/>
          <w:szCs w:val="24"/>
        </w:rPr>
      </w:pPr>
      <w:r>
        <w:rPr>
          <w:rFonts w:eastAsia="Times New Roman"/>
          <w:sz w:val="24"/>
          <w:szCs w:val="24"/>
        </w:rPr>
        <w:t>Can be used as Boot volume since it has low latency (i.e. less than 10 ms).</w:t>
      </w:r>
    </w:p>
    <w:p w14:paraId="1BB82030" w14:textId="77777777" w:rsidR="00467AF7" w:rsidRDefault="00467AF7" w:rsidP="001A2330">
      <w:pPr>
        <w:pStyle w:val="ListParagraph"/>
        <w:numPr>
          <w:ilvl w:val="0"/>
          <w:numId w:val="5"/>
        </w:numPr>
        <w:divId w:val="1213736252"/>
        <w:rPr>
          <w:rFonts w:eastAsia="Times New Roman"/>
          <w:sz w:val="24"/>
          <w:szCs w:val="24"/>
        </w:rPr>
      </w:pPr>
      <w:r>
        <w:rPr>
          <w:rFonts w:eastAsia="Times New Roman"/>
          <w:sz w:val="24"/>
          <w:szCs w:val="24"/>
        </w:rPr>
        <w:t xml:space="preserve">Volume size can be in range of </w:t>
      </w:r>
      <w:r>
        <w:rPr>
          <w:rFonts w:eastAsia="Times New Roman"/>
          <w:b/>
          <w:bCs/>
          <w:sz w:val="24"/>
          <w:szCs w:val="24"/>
        </w:rPr>
        <w:t>1GB to 16 TB</w:t>
      </w:r>
      <w:r>
        <w:rPr>
          <w:rFonts w:eastAsia="Times New Roman"/>
          <w:sz w:val="24"/>
          <w:szCs w:val="24"/>
        </w:rPr>
        <w:t>.</w:t>
      </w:r>
    </w:p>
    <w:p w14:paraId="01B789B6" w14:textId="77777777" w:rsidR="00467AF7" w:rsidRDefault="00467AF7" w:rsidP="001A2330">
      <w:pPr>
        <w:pStyle w:val="ListParagraph"/>
        <w:numPr>
          <w:ilvl w:val="0"/>
          <w:numId w:val="5"/>
        </w:numPr>
        <w:divId w:val="1213736252"/>
        <w:rPr>
          <w:rFonts w:eastAsia="Times New Roman"/>
          <w:sz w:val="24"/>
          <w:szCs w:val="24"/>
        </w:rPr>
      </w:pPr>
      <w:r>
        <w:rPr>
          <w:rFonts w:eastAsia="Times New Roman"/>
          <w:sz w:val="24"/>
          <w:szCs w:val="24"/>
        </w:rPr>
        <w:t>Price: $0.10 per GB/month in US. It differs region to region</w:t>
      </w:r>
    </w:p>
    <w:p w14:paraId="792ACE66" w14:textId="77777777" w:rsidR="00467AF7" w:rsidRDefault="00467AF7" w:rsidP="00467AF7">
      <w:pPr>
        <w:shd w:val="clear" w:color="auto" w:fill="FFFFFF"/>
        <w:spacing w:before="405" w:after="405"/>
        <w:textAlignment w:val="baseline"/>
        <w:divId w:val="1213736252"/>
        <w:rPr>
          <w:rFonts w:eastAsiaTheme="minorHAnsi"/>
          <w:color w:val="666666"/>
          <w:sz w:val="24"/>
          <w:szCs w:val="24"/>
        </w:rPr>
      </w:pPr>
      <w:r>
        <w:rPr>
          <w:color w:val="666666"/>
          <w:sz w:val="24"/>
          <w:szCs w:val="24"/>
        </w:rPr>
        <w:t>I/O Credits and Burst Performance</w:t>
      </w:r>
    </w:p>
    <w:p w14:paraId="7A3D239A" w14:textId="77777777" w:rsidR="00467AF7" w:rsidRDefault="00467AF7" w:rsidP="001A2330">
      <w:pPr>
        <w:numPr>
          <w:ilvl w:val="0"/>
          <w:numId w:val="6"/>
        </w:numPr>
        <w:shd w:val="clear" w:color="auto" w:fill="FFFFFF"/>
        <w:spacing w:after="0"/>
        <w:ind w:left="405"/>
        <w:textAlignment w:val="baseline"/>
        <w:divId w:val="1213736252"/>
        <w:rPr>
          <w:sz w:val="24"/>
          <w:szCs w:val="24"/>
        </w:rPr>
      </w:pPr>
      <w:r>
        <w:rPr>
          <w:color w:val="000000"/>
          <w:sz w:val="24"/>
          <w:szCs w:val="24"/>
        </w:rPr>
        <w:t>I/O credits represent the available credit that your General Purpose SSD volume can use to burst large amounts of I/O when more than the baseline performance is needed.</w:t>
      </w:r>
    </w:p>
    <w:p w14:paraId="168BC827" w14:textId="77777777" w:rsidR="00467AF7" w:rsidRDefault="00467AF7" w:rsidP="001A2330">
      <w:pPr>
        <w:numPr>
          <w:ilvl w:val="0"/>
          <w:numId w:val="6"/>
        </w:numPr>
        <w:shd w:val="clear" w:color="auto" w:fill="FFFFFF"/>
        <w:spacing w:after="0"/>
        <w:ind w:left="405"/>
        <w:textAlignment w:val="baseline"/>
        <w:divId w:val="1213736252"/>
        <w:rPr>
          <w:sz w:val="24"/>
          <w:szCs w:val="24"/>
        </w:rPr>
      </w:pPr>
      <w:r>
        <w:rPr>
          <w:color w:val="000000"/>
          <w:sz w:val="24"/>
          <w:szCs w:val="24"/>
        </w:rPr>
        <w:t>General Purpose SSD volume performance is governed by volume size, which dictates the baseline performance level of the volume for e.g. 100 GiB volume has a 300 IOPS @ 3 IOPS/GiB</w:t>
      </w:r>
    </w:p>
    <w:p w14:paraId="0B8A47BA" w14:textId="77777777" w:rsidR="00467AF7" w:rsidRDefault="00467AF7" w:rsidP="001A2330">
      <w:pPr>
        <w:numPr>
          <w:ilvl w:val="0"/>
          <w:numId w:val="6"/>
        </w:numPr>
        <w:shd w:val="clear" w:color="auto" w:fill="FFFFFF"/>
        <w:spacing w:after="0"/>
        <w:ind w:left="405"/>
        <w:textAlignment w:val="baseline"/>
        <w:divId w:val="1213736252"/>
        <w:rPr>
          <w:sz w:val="24"/>
          <w:szCs w:val="24"/>
        </w:rPr>
      </w:pPr>
      <w:r>
        <w:rPr>
          <w:color w:val="000000"/>
          <w:sz w:val="24"/>
          <w:szCs w:val="24"/>
        </w:rPr>
        <w:t>General Purpose SSD volume size also determines how quickly it accumulates I/O credits for e.g. 100 GiB with a performance of 300 IOPS can accumulate 180K IOPS/10 mins (300 * 60 * 10).</w:t>
      </w:r>
    </w:p>
    <w:p w14:paraId="52EE6FF4" w14:textId="77777777" w:rsidR="00467AF7" w:rsidRDefault="00467AF7" w:rsidP="001A2330">
      <w:pPr>
        <w:numPr>
          <w:ilvl w:val="0"/>
          <w:numId w:val="6"/>
        </w:numPr>
        <w:shd w:val="clear" w:color="auto" w:fill="FFFFFF"/>
        <w:spacing w:after="0"/>
        <w:ind w:left="405"/>
        <w:textAlignment w:val="baseline"/>
        <w:divId w:val="1213736252"/>
        <w:rPr>
          <w:sz w:val="24"/>
          <w:szCs w:val="24"/>
        </w:rPr>
      </w:pPr>
      <w:r>
        <w:rPr>
          <w:color w:val="000000"/>
          <w:sz w:val="24"/>
          <w:szCs w:val="24"/>
        </w:rPr>
        <w:t>Larger volumes have higher baseline performance levels and accumulate I/O credits faster for e.g. 1 TiB has a baseline performance of 3000 IOPS</w:t>
      </w:r>
    </w:p>
    <w:p w14:paraId="2049C520" w14:textId="77777777" w:rsidR="00467AF7" w:rsidRDefault="00467AF7" w:rsidP="001A2330">
      <w:pPr>
        <w:numPr>
          <w:ilvl w:val="0"/>
          <w:numId w:val="6"/>
        </w:numPr>
        <w:shd w:val="clear" w:color="auto" w:fill="FFFFFF"/>
        <w:spacing w:after="0"/>
        <w:ind w:left="405"/>
        <w:textAlignment w:val="baseline"/>
        <w:divId w:val="1213736252"/>
        <w:rPr>
          <w:sz w:val="24"/>
          <w:szCs w:val="24"/>
        </w:rPr>
      </w:pPr>
      <w:r>
        <w:rPr>
          <w:color w:val="000000"/>
          <w:sz w:val="24"/>
          <w:szCs w:val="24"/>
        </w:rPr>
        <w:t>More credits the volume has for I/O, the more time it can burst beyond its baseline performance level and the better it performs when more performance is needed for e.g. 300 GiB volume with 180K I/O credit can burst @ 3000 IOPS for 1 minute (180K/3000)</w:t>
      </w:r>
    </w:p>
    <w:p w14:paraId="491C1C2A" w14:textId="77777777" w:rsidR="00467AF7" w:rsidRDefault="00467AF7" w:rsidP="001A2330">
      <w:pPr>
        <w:numPr>
          <w:ilvl w:val="0"/>
          <w:numId w:val="6"/>
        </w:numPr>
        <w:shd w:val="clear" w:color="auto" w:fill="FFFFFF"/>
        <w:spacing w:after="0"/>
        <w:ind w:left="405"/>
        <w:textAlignment w:val="baseline"/>
        <w:divId w:val="1213736252"/>
        <w:rPr>
          <w:sz w:val="24"/>
          <w:szCs w:val="24"/>
        </w:rPr>
      </w:pPr>
      <w:r>
        <w:rPr>
          <w:color w:val="000000"/>
          <w:sz w:val="24"/>
          <w:szCs w:val="24"/>
        </w:rPr>
        <w:t>Each volume receives an initial I/O credit balance of 5,400,000 I/O credits, which is enough to sustain the maximum burst performance of 3,000 IOPS for 30 minutes.</w:t>
      </w:r>
    </w:p>
    <w:p w14:paraId="5671524B" w14:textId="77777777" w:rsidR="00467AF7" w:rsidRDefault="00467AF7" w:rsidP="001A2330">
      <w:pPr>
        <w:numPr>
          <w:ilvl w:val="0"/>
          <w:numId w:val="6"/>
        </w:numPr>
        <w:shd w:val="clear" w:color="auto" w:fill="FFFFFF"/>
        <w:spacing w:after="0"/>
        <w:ind w:left="405"/>
        <w:textAlignment w:val="baseline"/>
        <w:divId w:val="1213736252"/>
        <w:rPr>
          <w:sz w:val="24"/>
          <w:szCs w:val="24"/>
        </w:rPr>
      </w:pPr>
      <w:r>
        <w:rPr>
          <w:color w:val="000000"/>
          <w:sz w:val="24"/>
          <w:szCs w:val="24"/>
        </w:rPr>
        <w:t>Initial credit balance is designed to provide a fast initial boot cycle for boot volumes and a good bootstrapping experience for other applications.</w:t>
      </w:r>
    </w:p>
    <w:p w14:paraId="546EFBAF" w14:textId="77777777" w:rsidR="00467AF7" w:rsidRDefault="00467AF7" w:rsidP="001A2330">
      <w:pPr>
        <w:numPr>
          <w:ilvl w:val="0"/>
          <w:numId w:val="6"/>
        </w:numPr>
        <w:shd w:val="clear" w:color="auto" w:fill="FFFFFF"/>
        <w:spacing w:after="0"/>
        <w:ind w:left="405"/>
        <w:textAlignment w:val="baseline"/>
        <w:divId w:val="1213736252"/>
        <w:rPr>
          <w:sz w:val="24"/>
          <w:szCs w:val="24"/>
        </w:rPr>
      </w:pPr>
      <w:r>
        <w:rPr>
          <w:color w:val="000000"/>
          <w:sz w:val="24"/>
          <w:szCs w:val="24"/>
        </w:rPr>
        <w:t>Each volume can accumulate I/O credits over a period of time which can be to burst to the required performance level, up to a max of 3,000 IOPS</w:t>
      </w:r>
    </w:p>
    <w:p w14:paraId="40BA4CC1" w14:textId="77777777" w:rsidR="00467AF7" w:rsidRDefault="00467AF7" w:rsidP="001A2330">
      <w:pPr>
        <w:numPr>
          <w:ilvl w:val="0"/>
          <w:numId w:val="6"/>
        </w:numPr>
        <w:shd w:val="clear" w:color="auto" w:fill="FFFFFF"/>
        <w:spacing w:after="0"/>
        <w:ind w:left="405"/>
        <w:textAlignment w:val="baseline"/>
        <w:divId w:val="1213736252"/>
        <w:rPr>
          <w:sz w:val="24"/>
          <w:szCs w:val="24"/>
        </w:rPr>
      </w:pPr>
      <w:r>
        <w:rPr>
          <w:color w:val="000000"/>
          <w:sz w:val="24"/>
          <w:szCs w:val="24"/>
        </w:rPr>
        <w:t>Unused I/O credit cannot go beyond 54,00,000 I/O credits.</w:t>
      </w:r>
    </w:p>
    <w:p w14:paraId="461F5C55" w14:textId="70FD5797" w:rsidR="00467AF7" w:rsidRDefault="00467AF7" w:rsidP="00467AF7">
      <w:pPr>
        <w:shd w:val="clear" w:color="auto" w:fill="FFFFFF"/>
        <w:spacing w:after="405"/>
        <w:textAlignment w:val="baseline"/>
        <w:divId w:val="1213736252"/>
        <w:rPr>
          <w:color w:val="666666"/>
          <w:sz w:val="24"/>
          <w:szCs w:val="24"/>
        </w:rPr>
      </w:pPr>
      <w:r>
        <w:rPr>
          <w:noProof/>
          <w:color w:val="666666"/>
          <w:sz w:val="24"/>
          <w:szCs w:val="24"/>
        </w:rPr>
        <w:drawing>
          <wp:inline distT="0" distB="0" distL="0" distR="0" wp14:anchorId="0551B9AD" wp14:editId="30A6259A">
            <wp:extent cx="9639300" cy="3878580"/>
            <wp:effectExtent l="0" t="0" r="0" b="7620"/>
            <wp:docPr id="8" name="Picture 8" descr="IOPS vs Volume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OPS vs Volume size"/>
                    <pic:cNvPicPr>
                      <a:picLocks noChangeAspect="1" noChangeArrowheads="1"/>
                    </pic:cNvPicPr>
                  </pic:nvPicPr>
                  <pic:blipFill>
                    <a:blip r:embed="rId31" r:link="rId32">
                      <a:extLst>
                        <a:ext uri="{28A0092B-C50C-407E-A947-70E740481C1C}">
                          <a14:useLocalDpi xmlns:a14="http://schemas.microsoft.com/office/drawing/2010/main" val="0"/>
                        </a:ext>
                      </a:extLst>
                    </a:blip>
                    <a:srcRect/>
                    <a:stretch>
                      <a:fillRect/>
                    </a:stretch>
                  </pic:blipFill>
                  <pic:spPr bwMode="auto">
                    <a:xfrm>
                      <a:off x="0" y="0"/>
                      <a:ext cx="9639300" cy="3878580"/>
                    </a:xfrm>
                    <a:prstGeom prst="rect">
                      <a:avLst/>
                    </a:prstGeom>
                    <a:noFill/>
                    <a:ln>
                      <a:noFill/>
                    </a:ln>
                  </pic:spPr>
                </pic:pic>
              </a:graphicData>
            </a:graphic>
          </wp:inline>
        </w:drawing>
      </w:r>
    </w:p>
    <w:p w14:paraId="3C260903" w14:textId="77777777" w:rsidR="00467AF7" w:rsidRDefault="00467AF7" w:rsidP="001A2330">
      <w:pPr>
        <w:numPr>
          <w:ilvl w:val="0"/>
          <w:numId w:val="7"/>
        </w:numPr>
        <w:shd w:val="clear" w:color="auto" w:fill="FFFFFF"/>
        <w:spacing w:after="0"/>
        <w:ind w:left="405"/>
        <w:textAlignment w:val="baseline"/>
        <w:divId w:val="1213736252"/>
        <w:rPr>
          <w:sz w:val="24"/>
          <w:szCs w:val="24"/>
        </w:rPr>
      </w:pPr>
      <w:r>
        <w:rPr>
          <w:color w:val="000000"/>
          <w:sz w:val="24"/>
          <w:szCs w:val="24"/>
        </w:rPr>
        <w:t>Volumes till 1 TiB can burst up to 3000 IOPS over an above its baseline performance</w:t>
      </w:r>
    </w:p>
    <w:p w14:paraId="1A3493A8" w14:textId="77777777" w:rsidR="00467AF7" w:rsidRDefault="00467AF7" w:rsidP="001A2330">
      <w:pPr>
        <w:numPr>
          <w:ilvl w:val="0"/>
          <w:numId w:val="7"/>
        </w:numPr>
        <w:shd w:val="clear" w:color="auto" w:fill="FFFFFF"/>
        <w:spacing w:after="0"/>
        <w:ind w:left="405"/>
        <w:textAlignment w:val="baseline"/>
        <w:divId w:val="1213736252"/>
        <w:rPr>
          <w:sz w:val="24"/>
          <w:szCs w:val="24"/>
        </w:rPr>
      </w:pPr>
      <w:r>
        <w:rPr>
          <w:color w:val="000000"/>
          <w:sz w:val="24"/>
          <w:szCs w:val="24"/>
        </w:rPr>
        <w:t>Volumes larger than 1 TiB have a baseline performance that is already equal or greater than the maximum burst performance, and their I/O credit balance never depletes.</w:t>
      </w:r>
    </w:p>
    <w:p w14:paraId="6E114628" w14:textId="77777777" w:rsidR="00467AF7" w:rsidRDefault="00467AF7" w:rsidP="001A2330">
      <w:pPr>
        <w:numPr>
          <w:ilvl w:val="0"/>
          <w:numId w:val="7"/>
        </w:numPr>
        <w:shd w:val="clear" w:color="auto" w:fill="FFFFFF"/>
        <w:spacing w:after="0"/>
        <w:ind w:left="405"/>
        <w:textAlignment w:val="baseline"/>
        <w:divId w:val="1213736252"/>
        <w:rPr>
          <w:sz w:val="24"/>
          <w:szCs w:val="24"/>
        </w:rPr>
      </w:pPr>
      <w:r>
        <w:rPr>
          <w:color w:val="000000"/>
          <w:sz w:val="24"/>
          <w:szCs w:val="24"/>
        </w:rPr>
        <w:t>Baseline performance cannot be beyond 10000 IOPS for General Purpose SSD volumes and this limit is reached @ 3333 GiB</w:t>
      </w:r>
    </w:p>
    <w:p w14:paraId="27BD5A3A" w14:textId="290B4CD4" w:rsidR="00467AF7" w:rsidRDefault="00467AF7" w:rsidP="00467AF7">
      <w:pPr>
        <w:shd w:val="clear" w:color="auto" w:fill="FFFFFF"/>
        <w:spacing w:after="405"/>
        <w:textAlignment w:val="baseline"/>
        <w:divId w:val="1213736252"/>
        <w:rPr>
          <w:color w:val="666666"/>
          <w:sz w:val="24"/>
          <w:szCs w:val="24"/>
        </w:rPr>
      </w:pPr>
      <w:r>
        <w:rPr>
          <w:noProof/>
          <w:color w:val="000000"/>
          <w:sz w:val="24"/>
          <w:szCs w:val="24"/>
        </w:rPr>
        <w:drawing>
          <wp:inline distT="0" distB="0" distL="0" distR="0" wp14:anchorId="2B4CE450" wp14:editId="619EED87">
            <wp:extent cx="11437620" cy="6446520"/>
            <wp:effectExtent l="0" t="0" r="11430" b="11430"/>
            <wp:docPr id="7" name="Picture 7" descr="IOPS vs Volume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OPS vs Volume Size"/>
                    <pic:cNvPicPr>
                      <a:picLocks noChangeAspect="1" noChangeArrowheads="1"/>
                    </pic:cNvPicPr>
                  </pic:nvPicPr>
                  <pic:blipFill>
                    <a:blip r:embed="rId33" r:link="rId34">
                      <a:extLst>
                        <a:ext uri="{28A0092B-C50C-407E-A947-70E740481C1C}">
                          <a14:useLocalDpi xmlns:a14="http://schemas.microsoft.com/office/drawing/2010/main" val="0"/>
                        </a:ext>
                      </a:extLst>
                    </a:blip>
                    <a:srcRect/>
                    <a:stretch>
                      <a:fillRect/>
                    </a:stretch>
                  </pic:blipFill>
                  <pic:spPr bwMode="auto">
                    <a:xfrm>
                      <a:off x="0" y="0"/>
                      <a:ext cx="11437620" cy="6446520"/>
                    </a:xfrm>
                    <a:prstGeom prst="rect">
                      <a:avLst/>
                    </a:prstGeom>
                    <a:noFill/>
                    <a:ln>
                      <a:noFill/>
                    </a:ln>
                  </pic:spPr>
                </pic:pic>
              </a:graphicData>
            </a:graphic>
          </wp:inline>
        </w:drawing>
      </w:r>
    </w:p>
    <w:p w14:paraId="263B39EA" w14:textId="77777777" w:rsidR="00467AF7" w:rsidRDefault="00467AF7" w:rsidP="00467AF7">
      <w:pPr>
        <w:shd w:val="clear" w:color="auto" w:fill="FFFFFF"/>
        <w:spacing w:before="405" w:after="405"/>
        <w:textAlignment w:val="baseline"/>
        <w:divId w:val="1213736252"/>
        <w:rPr>
          <w:color w:val="666666"/>
          <w:sz w:val="24"/>
          <w:szCs w:val="24"/>
        </w:rPr>
      </w:pPr>
      <w:r>
        <w:rPr>
          <w:color w:val="666666"/>
          <w:sz w:val="24"/>
          <w:szCs w:val="24"/>
        </w:rPr>
        <w:t>Baseline Performance</w:t>
      </w:r>
    </w:p>
    <w:p w14:paraId="49298D7D" w14:textId="77777777" w:rsidR="00467AF7" w:rsidRDefault="00467AF7" w:rsidP="001A2330">
      <w:pPr>
        <w:numPr>
          <w:ilvl w:val="0"/>
          <w:numId w:val="8"/>
        </w:numPr>
        <w:shd w:val="clear" w:color="auto" w:fill="FFFFFF"/>
        <w:spacing w:after="0"/>
        <w:ind w:left="405"/>
        <w:textAlignment w:val="baseline"/>
        <w:divId w:val="1213736252"/>
        <w:rPr>
          <w:sz w:val="24"/>
          <w:szCs w:val="24"/>
        </w:rPr>
      </w:pPr>
      <w:r>
        <w:rPr>
          <w:color w:val="000000"/>
          <w:sz w:val="24"/>
          <w:szCs w:val="24"/>
        </w:rPr>
        <w:t>Formula – 3 IOPS i.e. GiB * 3</w:t>
      </w:r>
    </w:p>
    <w:p w14:paraId="5A25D930" w14:textId="77777777" w:rsidR="00467AF7" w:rsidRDefault="00467AF7" w:rsidP="001A2330">
      <w:pPr>
        <w:numPr>
          <w:ilvl w:val="0"/>
          <w:numId w:val="8"/>
        </w:numPr>
        <w:shd w:val="clear" w:color="auto" w:fill="FFFFFF"/>
        <w:spacing w:after="0"/>
        <w:ind w:left="405"/>
        <w:textAlignment w:val="baseline"/>
        <w:divId w:val="1213736252"/>
        <w:rPr>
          <w:sz w:val="24"/>
          <w:szCs w:val="24"/>
        </w:rPr>
      </w:pPr>
      <w:r>
        <w:rPr>
          <w:color w:val="000000"/>
          <w:sz w:val="24"/>
          <w:szCs w:val="24"/>
        </w:rPr>
        <w:t>Calculation example</w:t>
      </w:r>
    </w:p>
    <w:p w14:paraId="7909EC09" w14:textId="77777777" w:rsidR="00467AF7" w:rsidRDefault="00467AF7" w:rsidP="001A2330">
      <w:pPr>
        <w:numPr>
          <w:ilvl w:val="1"/>
          <w:numId w:val="8"/>
        </w:numPr>
        <w:shd w:val="clear" w:color="auto" w:fill="FFFFFF"/>
        <w:spacing w:after="0"/>
        <w:ind w:left="810"/>
        <w:textAlignment w:val="baseline"/>
        <w:divId w:val="1213736252"/>
        <w:rPr>
          <w:sz w:val="24"/>
          <w:szCs w:val="24"/>
        </w:rPr>
      </w:pPr>
      <w:r>
        <w:rPr>
          <w:color w:val="000000"/>
          <w:sz w:val="24"/>
          <w:szCs w:val="24"/>
        </w:rPr>
        <w:t>1 GiB volume size =  3 IOPS (1 * 3 IOPS)</w:t>
      </w:r>
    </w:p>
    <w:p w14:paraId="0CB1212A" w14:textId="77777777" w:rsidR="00467AF7" w:rsidRDefault="00467AF7" w:rsidP="001A2330">
      <w:pPr>
        <w:numPr>
          <w:ilvl w:val="1"/>
          <w:numId w:val="8"/>
        </w:numPr>
        <w:shd w:val="clear" w:color="auto" w:fill="FFFFFF"/>
        <w:spacing w:after="0"/>
        <w:ind w:left="810"/>
        <w:textAlignment w:val="baseline"/>
        <w:divId w:val="1213736252"/>
        <w:rPr>
          <w:sz w:val="24"/>
          <w:szCs w:val="24"/>
        </w:rPr>
      </w:pPr>
      <w:r>
        <w:rPr>
          <w:color w:val="000000"/>
          <w:sz w:val="24"/>
          <w:szCs w:val="24"/>
        </w:rPr>
        <w:t>250 GiB volume size = 750 IOPS (250* 3 IOPS)</w:t>
      </w:r>
    </w:p>
    <w:p w14:paraId="02520088" w14:textId="77777777" w:rsidR="00467AF7" w:rsidRDefault="00467AF7" w:rsidP="00467AF7">
      <w:pPr>
        <w:shd w:val="clear" w:color="auto" w:fill="FFFFFF"/>
        <w:spacing w:before="405" w:after="405"/>
        <w:textAlignment w:val="baseline"/>
        <w:divId w:val="1213736252"/>
        <w:rPr>
          <w:sz w:val="24"/>
          <w:szCs w:val="24"/>
        </w:rPr>
      </w:pPr>
      <w:r>
        <w:rPr>
          <w:color w:val="000000"/>
          <w:sz w:val="24"/>
          <w:szCs w:val="24"/>
        </w:rPr>
        <w:t>Maximum burst duration @ 3000 IOPS</w:t>
      </w:r>
    </w:p>
    <w:p w14:paraId="1EEB24B2" w14:textId="77777777" w:rsidR="00467AF7" w:rsidRDefault="00467AF7" w:rsidP="001A2330">
      <w:pPr>
        <w:numPr>
          <w:ilvl w:val="0"/>
          <w:numId w:val="9"/>
        </w:numPr>
        <w:shd w:val="clear" w:color="auto" w:fill="FFFFFF"/>
        <w:spacing w:after="0"/>
        <w:ind w:left="405"/>
        <w:textAlignment w:val="baseline"/>
        <w:divId w:val="1213736252"/>
        <w:rPr>
          <w:sz w:val="24"/>
          <w:szCs w:val="24"/>
        </w:rPr>
      </w:pPr>
      <w:r>
        <w:rPr>
          <w:color w:val="000000"/>
          <w:sz w:val="24"/>
          <w:szCs w:val="24"/>
        </w:rPr>
        <w:t>How much time can 5400000 IO credit be sustained @ the burst performance of 3000 IOPS. Subtract the baseline performance from 3000 IOPS which would be contributed by the volume size</w:t>
      </w:r>
    </w:p>
    <w:p w14:paraId="3DEB787D" w14:textId="77777777" w:rsidR="00467AF7" w:rsidRDefault="00467AF7" w:rsidP="001A2330">
      <w:pPr>
        <w:numPr>
          <w:ilvl w:val="0"/>
          <w:numId w:val="9"/>
        </w:numPr>
        <w:shd w:val="clear" w:color="auto" w:fill="FFFFFF"/>
        <w:spacing w:after="0"/>
        <w:ind w:left="405"/>
        <w:textAlignment w:val="baseline"/>
        <w:divId w:val="1213736252"/>
        <w:rPr>
          <w:sz w:val="24"/>
          <w:szCs w:val="24"/>
        </w:rPr>
      </w:pPr>
      <w:r>
        <w:rPr>
          <w:color w:val="000000"/>
          <w:sz w:val="24"/>
          <w:szCs w:val="24"/>
        </w:rPr>
        <w:t>Formula – 5400000/(3000 – Baseline performance)</w:t>
      </w:r>
    </w:p>
    <w:p w14:paraId="0D7A2A41" w14:textId="77777777" w:rsidR="00467AF7" w:rsidRDefault="00467AF7" w:rsidP="001A2330">
      <w:pPr>
        <w:numPr>
          <w:ilvl w:val="0"/>
          <w:numId w:val="9"/>
        </w:numPr>
        <w:shd w:val="clear" w:color="auto" w:fill="FFFFFF"/>
        <w:spacing w:after="0"/>
        <w:ind w:left="405"/>
        <w:textAlignment w:val="baseline"/>
        <w:divId w:val="1213736252"/>
        <w:rPr>
          <w:sz w:val="24"/>
          <w:szCs w:val="24"/>
        </w:rPr>
      </w:pPr>
      <w:r>
        <w:rPr>
          <w:color w:val="000000"/>
          <w:sz w:val="24"/>
          <w:szCs w:val="24"/>
        </w:rPr>
        <w:t>Calculation example</w:t>
      </w:r>
    </w:p>
    <w:p w14:paraId="22B3C719" w14:textId="77777777" w:rsidR="00467AF7" w:rsidRDefault="00467AF7" w:rsidP="001A2330">
      <w:pPr>
        <w:numPr>
          <w:ilvl w:val="1"/>
          <w:numId w:val="9"/>
        </w:numPr>
        <w:shd w:val="clear" w:color="auto" w:fill="FFFFFF"/>
        <w:spacing w:after="0"/>
        <w:ind w:left="810"/>
        <w:textAlignment w:val="baseline"/>
        <w:divId w:val="1213736252"/>
        <w:rPr>
          <w:sz w:val="24"/>
          <w:szCs w:val="24"/>
        </w:rPr>
      </w:pPr>
      <w:r>
        <w:rPr>
          <w:color w:val="000000"/>
          <w:sz w:val="24"/>
          <w:szCs w:val="24"/>
        </w:rPr>
        <w:t>1 GiB volume size @ 3000 IOPS with 5400000 the burst performance can be maintained for 5400000/(3000-3) = 1802 secs</w:t>
      </w:r>
    </w:p>
    <w:p w14:paraId="65E9C87F" w14:textId="77777777" w:rsidR="00467AF7" w:rsidRDefault="00467AF7" w:rsidP="001A2330">
      <w:pPr>
        <w:numPr>
          <w:ilvl w:val="1"/>
          <w:numId w:val="9"/>
        </w:numPr>
        <w:shd w:val="clear" w:color="auto" w:fill="FFFFFF"/>
        <w:spacing w:after="0"/>
        <w:ind w:left="810"/>
        <w:textAlignment w:val="baseline"/>
        <w:divId w:val="1213736252"/>
        <w:rPr>
          <w:sz w:val="24"/>
          <w:szCs w:val="24"/>
        </w:rPr>
      </w:pPr>
      <w:r>
        <w:rPr>
          <w:color w:val="000000"/>
          <w:sz w:val="24"/>
          <w:szCs w:val="24"/>
        </w:rPr>
        <w:t>250 GiB volume size @ 3000 IOPS with 5400000 the burst performance can be maintained for 5400000/(3000-3*250) = 2400 secs</w:t>
      </w:r>
    </w:p>
    <w:p w14:paraId="54BD95BD" w14:textId="77777777" w:rsidR="00467AF7" w:rsidRDefault="00467AF7" w:rsidP="00467AF7">
      <w:pPr>
        <w:shd w:val="clear" w:color="auto" w:fill="FFFFFF"/>
        <w:spacing w:before="405" w:after="405"/>
        <w:textAlignment w:val="baseline"/>
        <w:divId w:val="1213736252"/>
        <w:rPr>
          <w:sz w:val="24"/>
          <w:szCs w:val="24"/>
        </w:rPr>
      </w:pPr>
      <w:r>
        <w:rPr>
          <w:color w:val="000000"/>
          <w:sz w:val="24"/>
          <w:szCs w:val="24"/>
        </w:rPr>
        <w:t>Time to fill the 5400000 I/O credit balance</w:t>
      </w:r>
    </w:p>
    <w:p w14:paraId="08265931" w14:textId="77777777" w:rsidR="00467AF7" w:rsidRDefault="00467AF7" w:rsidP="001A2330">
      <w:pPr>
        <w:numPr>
          <w:ilvl w:val="0"/>
          <w:numId w:val="10"/>
        </w:numPr>
        <w:shd w:val="clear" w:color="auto" w:fill="FFFFFF"/>
        <w:spacing w:after="0"/>
        <w:ind w:left="405"/>
        <w:jc w:val="both"/>
        <w:textAlignment w:val="baseline"/>
        <w:divId w:val="1213736252"/>
        <w:rPr>
          <w:sz w:val="24"/>
          <w:szCs w:val="24"/>
        </w:rPr>
      </w:pPr>
      <w:r>
        <w:rPr>
          <w:color w:val="000000"/>
          <w:sz w:val="24"/>
          <w:szCs w:val="24"/>
        </w:rPr>
        <w:t>Formula – 5400000/Baseline performance</w:t>
      </w:r>
    </w:p>
    <w:p w14:paraId="423864FF" w14:textId="77777777" w:rsidR="00467AF7" w:rsidRDefault="00467AF7" w:rsidP="001A2330">
      <w:pPr>
        <w:numPr>
          <w:ilvl w:val="0"/>
          <w:numId w:val="10"/>
        </w:numPr>
        <w:shd w:val="clear" w:color="auto" w:fill="FFFFFF"/>
        <w:spacing w:after="0"/>
        <w:ind w:left="405"/>
        <w:textAlignment w:val="baseline"/>
        <w:divId w:val="1213736252"/>
        <w:rPr>
          <w:sz w:val="24"/>
          <w:szCs w:val="24"/>
        </w:rPr>
      </w:pPr>
      <w:r>
        <w:rPr>
          <w:color w:val="000000"/>
          <w:sz w:val="24"/>
          <w:szCs w:val="24"/>
        </w:rPr>
        <w:t>Calculation</w:t>
      </w:r>
    </w:p>
    <w:p w14:paraId="08876D52" w14:textId="77777777" w:rsidR="00467AF7" w:rsidRDefault="00467AF7" w:rsidP="001A2330">
      <w:pPr>
        <w:numPr>
          <w:ilvl w:val="1"/>
          <w:numId w:val="10"/>
        </w:numPr>
        <w:shd w:val="clear" w:color="auto" w:fill="FFFFFF"/>
        <w:spacing w:after="0"/>
        <w:ind w:left="810"/>
        <w:jc w:val="both"/>
        <w:textAlignment w:val="baseline"/>
        <w:divId w:val="1213736252"/>
        <w:rPr>
          <w:sz w:val="24"/>
          <w:szCs w:val="24"/>
        </w:rPr>
      </w:pPr>
      <w:r>
        <w:rPr>
          <w:color w:val="000000"/>
          <w:sz w:val="24"/>
          <w:szCs w:val="24"/>
        </w:rPr>
        <w:t>1 GiB volume size @ 3 IOPS would require 5400000/3 = 1800000 secs</w:t>
      </w:r>
    </w:p>
    <w:p w14:paraId="4E799EBB" w14:textId="77777777" w:rsidR="00467AF7" w:rsidRDefault="00467AF7" w:rsidP="001A2330">
      <w:pPr>
        <w:numPr>
          <w:ilvl w:val="1"/>
          <w:numId w:val="10"/>
        </w:numPr>
        <w:shd w:val="clear" w:color="auto" w:fill="FFFFFF"/>
        <w:spacing w:after="0"/>
        <w:ind w:left="810"/>
        <w:jc w:val="both"/>
        <w:textAlignment w:val="baseline"/>
        <w:divId w:val="1213736252"/>
        <w:rPr>
          <w:sz w:val="24"/>
          <w:szCs w:val="24"/>
        </w:rPr>
      </w:pPr>
      <w:r>
        <w:rPr>
          <w:color w:val="000000"/>
          <w:sz w:val="24"/>
          <w:szCs w:val="24"/>
        </w:rPr>
        <w:t>250 GiB volume size @ 750 IOPS would require 5400000/750 = 7200 secs</w:t>
      </w:r>
    </w:p>
    <w:p w14:paraId="2ACB51C3" w14:textId="77777777" w:rsidR="00467AF7" w:rsidRDefault="00467AF7" w:rsidP="00467AF7">
      <w:pPr>
        <w:divId w:val="1213736252"/>
        <w:rPr>
          <w:b/>
          <w:bCs/>
          <w:sz w:val="24"/>
          <w:szCs w:val="24"/>
        </w:rPr>
      </w:pPr>
    </w:p>
    <w:p w14:paraId="550C79E9" w14:textId="77777777" w:rsidR="00467AF7" w:rsidRDefault="00467AF7" w:rsidP="00467AF7">
      <w:pPr>
        <w:divId w:val="1213736252"/>
        <w:rPr>
          <w:b/>
          <w:bCs/>
          <w:sz w:val="24"/>
          <w:szCs w:val="24"/>
        </w:rPr>
      </w:pPr>
    </w:p>
    <w:p w14:paraId="5AADB1D7" w14:textId="77777777" w:rsidR="00467AF7" w:rsidRDefault="00467AF7" w:rsidP="00467AF7">
      <w:pPr>
        <w:divId w:val="1213736252"/>
        <w:rPr>
          <w:b/>
          <w:bCs/>
          <w:sz w:val="24"/>
          <w:szCs w:val="24"/>
        </w:rPr>
      </w:pPr>
      <w:r>
        <w:rPr>
          <w:b/>
          <w:bCs/>
          <w:sz w:val="24"/>
          <w:szCs w:val="24"/>
        </w:rPr>
        <w:t>Provisioned IOPS SSD (io1)</w:t>
      </w:r>
    </w:p>
    <w:p w14:paraId="548C68E9" w14:textId="77777777" w:rsidR="00467AF7" w:rsidRPr="00524752" w:rsidRDefault="00467AF7" w:rsidP="001A2330">
      <w:pPr>
        <w:pStyle w:val="ListParagraph"/>
        <w:numPr>
          <w:ilvl w:val="0"/>
          <w:numId w:val="11"/>
        </w:numPr>
        <w:divId w:val="1213736252"/>
        <w:rPr>
          <w:rFonts w:eastAsia="Times New Roman"/>
          <w:color w:val="00B050"/>
          <w:sz w:val="24"/>
          <w:szCs w:val="24"/>
        </w:rPr>
      </w:pPr>
      <w:r w:rsidRPr="00524752">
        <w:rPr>
          <w:rFonts w:eastAsia="Times New Roman"/>
          <w:color w:val="00B050"/>
          <w:sz w:val="24"/>
          <w:szCs w:val="24"/>
        </w:rPr>
        <w:t>These volumes are ideal of IOPS intensive &amp; throughput intensive workloads that requires extremely low latency or for mission critical applications.</w:t>
      </w:r>
    </w:p>
    <w:p w14:paraId="29A18A63" w14:textId="77777777" w:rsidR="00467AF7" w:rsidRDefault="00467AF7" w:rsidP="001A2330">
      <w:pPr>
        <w:pStyle w:val="ListParagraph"/>
        <w:numPr>
          <w:ilvl w:val="0"/>
          <w:numId w:val="11"/>
        </w:numPr>
        <w:divId w:val="1213736252"/>
        <w:rPr>
          <w:rFonts w:eastAsia="Times New Roman"/>
          <w:sz w:val="24"/>
          <w:szCs w:val="24"/>
        </w:rPr>
      </w:pPr>
      <w:r w:rsidRPr="00524752">
        <w:rPr>
          <w:rFonts w:eastAsia="Times New Roman"/>
          <w:color w:val="00B050"/>
          <w:sz w:val="24"/>
          <w:szCs w:val="24"/>
        </w:rPr>
        <w:t>Designed for I/O intensive applications such as large relational or NOSQL databases</w:t>
      </w:r>
      <w:r>
        <w:rPr>
          <w:rFonts w:eastAsia="Times New Roman"/>
          <w:sz w:val="24"/>
          <w:szCs w:val="24"/>
        </w:rPr>
        <w:t>.</w:t>
      </w:r>
    </w:p>
    <w:p w14:paraId="44E66484" w14:textId="0D2FCD30" w:rsidR="008C7C83" w:rsidRPr="00524752" w:rsidRDefault="00467AF7" w:rsidP="008523C1">
      <w:pPr>
        <w:pStyle w:val="ListParagraph"/>
        <w:numPr>
          <w:ilvl w:val="0"/>
          <w:numId w:val="11"/>
        </w:numPr>
        <w:divId w:val="1213736252"/>
        <w:rPr>
          <w:rFonts w:eastAsia="Times New Roman"/>
          <w:color w:val="00B050"/>
          <w:sz w:val="24"/>
          <w:szCs w:val="24"/>
        </w:rPr>
      </w:pPr>
      <w:r w:rsidRPr="00524752">
        <w:rPr>
          <w:rFonts w:eastAsia="Times New Roman"/>
          <w:color w:val="00B050"/>
          <w:sz w:val="24"/>
          <w:szCs w:val="24"/>
        </w:rPr>
        <w:t>Use if you need more than 3000 IOPS.</w:t>
      </w:r>
    </w:p>
    <w:p w14:paraId="7733D14B" w14:textId="0DC443AB" w:rsidR="00467AF7" w:rsidRPr="00524752" w:rsidRDefault="00467AF7" w:rsidP="001A2330">
      <w:pPr>
        <w:pStyle w:val="ListParagraph"/>
        <w:numPr>
          <w:ilvl w:val="0"/>
          <w:numId w:val="11"/>
        </w:numPr>
        <w:divId w:val="1213736252"/>
        <w:rPr>
          <w:rFonts w:eastAsia="Times New Roman"/>
          <w:b/>
          <w:bCs/>
          <w:color w:val="00B050"/>
          <w:sz w:val="24"/>
          <w:szCs w:val="24"/>
        </w:rPr>
      </w:pPr>
      <w:r w:rsidRPr="00524752">
        <w:rPr>
          <w:rFonts w:eastAsia="Times New Roman"/>
          <w:b/>
          <w:bCs/>
          <w:color w:val="00B050"/>
          <w:sz w:val="24"/>
          <w:szCs w:val="24"/>
        </w:rPr>
        <w:t xml:space="preserve">Can provision up-to </w:t>
      </w:r>
      <w:r w:rsidRPr="00524752">
        <w:rPr>
          <w:rFonts w:eastAsia="Times New Roman"/>
          <w:b/>
          <w:bCs/>
          <w:strike/>
          <w:color w:val="00B050"/>
          <w:sz w:val="24"/>
          <w:szCs w:val="24"/>
        </w:rPr>
        <w:t>32,000</w:t>
      </w:r>
      <w:r w:rsidRPr="00524752">
        <w:rPr>
          <w:rFonts w:eastAsia="Times New Roman"/>
          <w:b/>
          <w:bCs/>
          <w:color w:val="00B050"/>
          <w:sz w:val="24"/>
          <w:szCs w:val="24"/>
        </w:rPr>
        <w:t xml:space="preserve"> 64,000 IOPS per volume. (</w:t>
      </w:r>
      <w:r w:rsidR="0087345C" w:rsidRPr="00524752">
        <w:rPr>
          <w:rFonts w:eastAsia="Times New Roman"/>
          <w:b/>
          <w:bCs/>
          <w:color w:val="00B050"/>
          <w:sz w:val="24"/>
          <w:szCs w:val="24"/>
        </w:rPr>
        <w:t>N</w:t>
      </w:r>
      <w:r w:rsidRPr="00524752">
        <w:rPr>
          <w:rFonts w:eastAsia="Times New Roman"/>
          <w:b/>
          <w:bCs/>
          <w:color w:val="00B050"/>
          <w:sz w:val="24"/>
          <w:szCs w:val="24"/>
        </w:rPr>
        <w:t>itro based ec2 instances can go up-to 80,000 IOPS).</w:t>
      </w:r>
    </w:p>
    <w:p w14:paraId="6110AB0A" w14:textId="67D69F08" w:rsidR="008C7C83" w:rsidRPr="003400DD" w:rsidRDefault="008C7C83" w:rsidP="008C7C83">
      <w:pPr>
        <w:pStyle w:val="ListParagraph"/>
        <w:numPr>
          <w:ilvl w:val="0"/>
          <w:numId w:val="11"/>
        </w:numPr>
        <w:shd w:val="clear" w:color="auto" w:fill="FFFFFF"/>
        <w:textAlignment w:val="baseline"/>
        <w:divId w:val="1213736252"/>
        <w:rPr>
          <w:rFonts w:eastAsia="Times New Roman"/>
          <w:b/>
          <w:bCs/>
          <w:color w:val="00B050"/>
          <w:sz w:val="24"/>
          <w:szCs w:val="24"/>
        </w:rPr>
      </w:pPr>
      <w:r w:rsidRPr="003400DD">
        <w:rPr>
          <w:rFonts w:eastAsia="Times New Roman"/>
          <w:b/>
          <w:bCs/>
          <w:color w:val="00B050"/>
          <w:sz w:val="24"/>
          <w:szCs w:val="24"/>
        </w:rPr>
        <w:t>Volumes with greater than 32,000 IOPS require</w:t>
      </w:r>
      <w:r w:rsidR="00045575" w:rsidRPr="003400DD">
        <w:rPr>
          <w:rFonts w:eastAsia="Times New Roman"/>
          <w:b/>
          <w:bCs/>
          <w:color w:val="00B050"/>
          <w:sz w:val="24"/>
          <w:szCs w:val="24"/>
        </w:rPr>
        <w:t>s</w:t>
      </w:r>
      <w:r w:rsidRPr="003400DD">
        <w:rPr>
          <w:rFonts w:eastAsia="Times New Roman"/>
          <w:b/>
          <w:bCs/>
          <w:color w:val="00B050"/>
          <w:sz w:val="24"/>
          <w:szCs w:val="24"/>
        </w:rPr>
        <w:t xml:space="preserve"> Nitro Instances</w:t>
      </w:r>
      <w:r w:rsidR="00045575" w:rsidRPr="003400DD">
        <w:rPr>
          <w:rFonts w:eastAsia="Times New Roman"/>
          <w:b/>
          <w:bCs/>
          <w:color w:val="00B050"/>
          <w:sz w:val="24"/>
          <w:szCs w:val="24"/>
        </w:rPr>
        <w:t xml:space="preserve"> as other instance types can limit performa</w:t>
      </w:r>
    </w:p>
    <w:p w14:paraId="19F11459" w14:textId="77777777" w:rsidR="00467AF7" w:rsidRPr="003400DD" w:rsidRDefault="00467AF7" w:rsidP="001A2330">
      <w:pPr>
        <w:pStyle w:val="ListParagraph"/>
        <w:numPr>
          <w:ilvl w:val="0"/>
          <w:numId w:val="11"/>
        </w:numPr>
        <w:divId w:val="1213736252"/>
        <w:rPr>
          <w:rFonts w:eastAsia="Times New Roman"/>
          <w:color w:val="00B050"/>
          <w:sz w:val="24"/>
          <w:szCs w:val="24"/>
        </w:rPr>
      </w:pPr>
      <w:r w:rsidRPr="003400DD">
        <w:rPr>
          <w:rFonts w:eastAsia="Times New Roman"/>
          <w:color w:val="00B050"/>
          <w:sz w:val="24"/>
          <w:szCs w:val="24"/>
        </w:rPr>
        <w:t>Can be used as Boot volume since it has very low latency.</w:t>
      </w:r>
    </w:p>
    <w:p w14:paraId="50A6559A" w14:textId="77777777" w:rsidR="00467AF7" w:rsidRDefault="00467AF7" w:rsidP="001A2330">
      <w:pPr>
        <w:pStyle w:val="ListParagraph"/>
        <w:numPr>
          <w:ilvl w:val="0"/>
          <w:numId w:val="11"/>
        </w:numPr>
        <w:divId w:val="1213736252"/>
        <w:rPr>
          <w:rFonts w:eastAsia="Times New Roman"/>
          <w:sz w:val="24"/>
          <w:szCs w:val="24"/>
        </w:rPr>
      </w:pPr>
      <w:r>
        <w:rPr>
          <w:rFonts w:eastAsia="Times New Roman"/>
          <w:sz w:val="24"/>
          <w:szCs w:val="24"/>
        </w:rPr>
        <w:t xml:space="preserve">Volume size can range from </w:t>
      </w:r>
      <w:r>
        <w:rPr>
          <w:rFonts w:eastAsia="Times New Roman"/>
          <w:b/>
          <w:bCs/>
          <w:sz w:val="24"/>
          <w:szCs w:val="24"/>
        </w:rPr>
        <w:t>4GB to 16 TB</w:t>
      </w:r>
      <w:r>
        <w:rPr>
          <w:rFonts w:eastAsia="Times New Roman"/>
          <w:sz w:val="24"/>
          <w:szCs w:val="24"/>
        </w:rPr>
        <w:t>.</w:t>
      </w:r>
    </w:p>
    <w:p w14:paraId="182EC26D" w14:textId="77777777" w:rsidR="00467AF7" w:rsidRDefault="00467AF7" w:rsidP="001A2330">
      <w:pPr>
        <w:pStyle w:val="ListParagraph"/>
        <w:numPr>
          <w:ilvl w:val="0"/>
          <w:numId w:val="11"/>
        </w:numPr>
        <w:divId w:val="1213736252"/>
        <w:rPr>
          <w:rFonts w:eastAsia="Times New Roman"/>
          <w:sz w:val="24"/>
          <w:szCs w:val="24"/>
        </w:rPr>
      </w:pPr>
      <w:r>
        <w:rPr>
          <w:rFonts w:eastAsia="Times New Roman"/>
          <w:sz w:val="24"/>
          <w:szCs w:val="24"/>
        </w:rPr>
        <w:t>Price: 0.125 per GB/month</w:t>
      </w:r>
    </w:p>
    <w:p w14:paraId="54E57C07" w14:textId="77777777" w:rsidR="00467AF7" w:rsidRDefault="00467AF7" w:rsidP="00467AF7">
      <w:pPr>
        <w:divId w:val="1213736252"/>
        <w:rPr>
          <w:rFonts w:eastAsiaTheme="minorHAnsi"/>
          <w:sz w:val="24"/>
          <w:szCs w:val="24"/>
        </w:rPr>
      </w:pPr>
    </w:p>
    <w:p w14:paraId="02D40DBC" w14:textId="77777777" w:rsidR="00467AF7" w:rsidRDefault="00467AF7" w:rsidP="00467AF7">
      <w:pPr>
        <w:divId w:val="1213736252"/>
        <w:rPr>
          <w:b/>
          <w:bCs/>
          <w:sz w:val="24"/>
          <w:szCs w:val="24"/>
        </w:rPr>
      </w:pPr>
      <w:r>
        <w:rPr>
          <w:b/>
          <w:bCs/>
          <w:sz w:val="24"/>
          <w:szCs w:val="24"/>
        </w:rPr>
        <w:t>Throughput Optimized HDD (st1)</w:t>
      </w:r>
    </w:p>
    <w:p w14:paraId="1C1F9C12" w14:textId="77777777" w:rsidR="00467AF7" w:rsidRPr="003400DD" w:rsidRDefault="00467AF7" w:rsidP="001A2330">
      <w:pPr>
        <w:pStyle w:val="ListParagraph"/>
        <w:numPr>
          <w:ilvl w:val="0"/>
          <w:numId w:val="12"/>
        </w:numPr>
        <w:divId w:val="1213736252"/>
        <w:rPr>
          <w:rFonts w:eastAsia="Times New Roman"/>
          <w:color w:val="00B050"/>
          <w:sz w:val="24"/>
          <w:szCs w:val="24"/>
        </w:rPr>
      </w:pPr>
      <w:r w:rsidRPr="003400DD">
        <w:rPr>
          <w:rFonts w:eastAsia="Times New Roman"/>
          <w:color w:val="00B050"/>
          <w:sz w:val="24"/>
          <w:szCs w:val="24"/>
        </w:rPr>
        <w:t>Throughput optimized HDD (st1) is backed by hard disk drive &amp; it is ideal for throughput intensive workloads with large datasets.</w:t>
      </w:r>
    </w:p>
    <w:p w14:paraId="03B32FEB" w14:textId="77777777" w:rsidR="00467AF7" w:rsidRPr="003400DD" w:rsidRDefault="00467AF7" w:rsidP="001A2330">
      <w:pPr>
        <w:pStyle w:val="ListParagraph"/>
        <w:numPr>
          <w:ilvl w:val="0"/>
          <w:numId w:val="12"/>
        </w:numPr>
        <w:divId w:val="1213736252"/>
        <w:rPr>
          <w:rFonts w:eastAsia="Times New Roman"/>
          <w:color w:val="00B050"/>
          <w:sz w:val="24"/>
          <w:szCs w:val="24"/>
        </w:rPr>
      </w:pPr>
      <w:r w:rsidRPr="003400DD">
        <w:rPr>
          <w:rFonts w:eastAsia="Times New Roman"/>
          <w:color w:val="00B050"/>
          <w:sz w:val="24"/>
          <w:szCs w:val="24"/>
        </w:rPr>
        <w:t>st1 volumes delivers performance in terms in throughput, measures in MBs.</w:t>
      </w:r>
    </w:p>
    <w:p w14:paraId="0C41F888" w14:textId="77777777" w:rsidR="00467AF7" w:rsidRPr="003400DD" w:rsidRDefault="00467AF7" w:rsidP="001A2330">
      <w:pPr>
        <w:pStyle w:val="ListParagraph"/>
        <w:numPr>
          <w:ilvl w:val="1"/>
          <w:numId w:val="12"/>
        </w:numPr>
        <w:divId w:val="1213736252"/>
        <w:rPr>
          <w:rFonts w:eastAsia="Times New Roman"/>
          <w:color w:val="00B050"/>
          <w:sz w:val="24"/>
          <w:szCs w:val="24"/>
        </w:rPr>
      </w:pPr>
      <w:r w:rsidRPr="003400DD">
        <w:rPr>
          <w:rFonts w:eastAsia="Times New Roman"/>
          <w:color w:val="00B050"/>
          <w:sz w:val="24"/>
          <w:szCs w:val="24"/>
        </w:rPr>
        <w:t>BigData</w:t>
      </w:r>
    </w:p>
    <w:p w14:paraId="59E828AF" w14:textId="77777777" w:rsidR="00467AF7" w:rsidRPr="003400DD" w:rsidRDefault="00467AF7" w:rsidP="001A2330">
      <w:pPr>
        <w:pStyle w:val="ListParagraph"/>
        <w:numPr>
          <w:ilvl w:val="1"/>
          <w:numId w:val="12"/>
        </w:numPr>
        <w:divId w:val="1213736252"/>
        <w:rPr>
          <w:rFonts w:eastAsia="Times New Roman"/>
          <w:color w:val="00B050"/>
          <w:sz w:val="24"/>
          <w:szCs w:val="24"/>
        </w:rPr>
      </w:pPr>
      <w:r w:rsidRPr="003400DD">
        <w:rPr>
          <w:rFonts w:eastAsia="Times New Roman"/>
          <w:color w:val="00B050"/>
          <w:sz w:val="24"/>
          <w:szCs w:val="24"/>
        </w:rPr>
        <w:t>Data Warehouse</w:t>
      </w:r>
    </w:p>
    <w:p w14:paraId="3A6DB304" w14:textId="77777777" w:rsidR="00467AF7" w:rsidRPr="003400DD" w:rsidRDefault="00467AF7" w:rsidP="001A2330">
      <w:pPr>
        <w:pStyle w:val="ListParagraph"/>
        <w:numPr>
          <w:ilvl w:val="1"/>
          <w:numId w:val="12"/>
        </w:numPr>
        <w:divId w:val="1213736252"/>
        <w:rPr>
          <w:rFonts w:eastAsia="Times New Roman"/>
          <w:color w:val="00B050"/>
          <w:sz w:val="24"/>
          <w:szCs w:val="24"/>
        </w:rPr>
      </w:pPr>
      <w:r w:rsidRPr="003400DD">
        <w:rPr>
          <w:rFonts w:eastAsia="Times New Roman"/>
          <w:color w:val="00B050"/>
          <w:sz w:val="24"/>
          <w:szCs w:val="24"/>
        </w:rPr>
        <w:t>Log processing</w:t>
      </w:r>
    </w:p>
    <w:p w14:paraId="1D797A72" w14:textId="77777777" w:rsidR="00467AF7" w:rsidRPr="003400DD" w:rsidRDefault="00467AF7" w:rsidP="001A2330">
      <w:pPr>
        <w:pStyle w:val="ListParagraph"/>
        <w:numPr>
          <w:ilvl w:val="0"/>
          <w:numId w:val="12"/>
        </w:numPr>
        <w:divId w:val="1213736252"/>
        <w:rPr>
          <w:rFonts w:eastAsia="Times New Roman"/>
          <w:color w:val="00B050"/>
          <w:sz w:val="24"/>
          <w:szCs w:val="24"/>
        </w:rPr>
      </w:pPr>
      <w:r w:rsidRPr="003400DD">
        <w:rPr>
          <w:rFonts w:eastAsia="Times New Roman"/>
          <w:color w:val="00B050"/>
          <w:sz w:val="24"/>
          <w:szCs w:val="24"/>
        </w:rPr>
        <w:t>It cannot be a boot/root volume.</w:t>
      </w:r>
    </w:p>
    <w:p w14:paraId="585B20A8" w14:textId="77777777" w:rsidR="00467AF7" w:rsidRPr="003400DD" w:rsidRDefault="00467AF7" w:rsidP="001A2330">
      <w:pPr>
        <w:pStyle w:val="ListParagraph"/>
        <w:numPr>
          <w:ilvl w:val="0"/>
          <w:numId w:val="12"/>
        </w:numPr>
        <w:divId w:val="1213736252"/>
        <w:rPr>
          <w:rFonts w:eastAsia="Times New Roman"/>
          <w:color w:val="00B050"/>
          <w:sz w:val="24"/>
          <w:szCs w:val="24"/>
        </w:rPr>
      </w:pPr>
      <w:r w:rsidRPr="003400DD">
        <w:rPr>
          <w:rFonts w:eastAsia="Times New Roman"/>
          <w:color w:val="00B050"/>
          <w:sz w:val="24"/>
          <w:szCs w:val="24"/>
        </w:rPr>
        <w:t xml:space="preserve">Can provision up-to </w:t>
      </w:r>
      <w:r w:rsidRPr="003400DD">
        <w:rPr>
          <w:rFonts w:eastAsia="Times New Roman"/>
          <w:b/>
          <w:bCs/>
          <w:color w:val="00B050"/>
          <w:sz w:val="24"/>
          <w:szCs w:val="24"/>
        </w:rPr>
        <w:t>500 IOPS per volume</w:t>
      </w:r>
      <w:r w:rsidRPr="003400DD">
        <w:rPr>
          <w:rFonts w:eastAsia="Times New Roman"/>
          <w:color w:val="00B050"/>
          <w:sz w:val="24"/>
          <w:szCs w:val="24"/>
        </w:rPr>
        <w:t>.</w:t>
      </w:r>
    </w:p>
    <w:p w14:paraId="3B00C48B" w14:textId="77777777" w:rsidR="00467AF7" w:rsidRPr="003400DD" w:rsidRDefault="00467AF7" w:rsidP="001A2330">
      <w:pPr>
        <w:pStyle w:val="ListParagraph"/>
        <w:numPr>
          <w:ilvl w:val="0"/>
          <w:numId w:val="12"/>
        </w:numPr>
        <w:divId w:val="1213736252"/>
        <w:rPr>
          <w:rFonts w:eastAsia="Times New Roman"/>
          <w:color w:val="00B050"/>
          <w:sz w:val="24"/>
          <w:szCs w:val="24"/>
        </w:rPr>
      </w:pPr>
      <w:r w:rsidRPr="003400DD">
        <w:rPr>
          <w:rFonts w:eastAsia="Times New Roman"/>
          <w:color w:val="00B050"/>
          <w:sz w:val="24"/>
          <w:szCs w:val="24"/>
        </w:rPr>
        <w:t xml:space="preserve">Volume size can range from </w:t>
      </w:r>
      <w:r w:rsidRPr="003400DD">
        <w:rPr>
          <w:rFonts w:eastAsia="Times New Roman"/>
          <w:b/>
          <w:bCs/>
          <w:color w:val="00B050"/>
          <w:sz w:val="24"/>
          <w:szCs w:val="24"/>
        </w:rPr>
        <w:t>500 GB to 16 TB</w:t>
      </w:r>
      <w:r w:rsidRPr="003400DD">
        <w:rPr>
          <w:rFonts w:eastAsia="Times New Roman"/>
          <w:color w:val="00B050"/>
          <w:sz w:val="24"/>
          <w:szCs w:val="24"/>
        </w:rPr>
        <w:t>.</w:t>
      </w:r>
    </w:p>
    <w:p w14:paraId="2780D779" w14:textId="77777777" w:rsidR="00467AF7" w:rsidRDefault="00467AF7" w:rsidP="001A2330">
      <w:pPr>
        <w:pStyle w:val="ListParagraph"/>
        <w:numPr>
          <w:ilvl w:val="0"/>
          <w:numId w:val="12"/>
        </w:numPr>
        <w:divId w:val="1213736252"/>
        <w:rPr>
          <w:rFonts w:eastAsia="Times New Roman"/>
          <w:sz w:val="24"/>
          <w:szCs w:val="24"/>
        </w:rPr>
      </w:pPr>
      <w:r>
        <w:rPr>
          <w:rFonts w:eastAsia="Times New Roman"/>
          <w:sz w:val="24"/>
          <w:szCs w:val="24"/>
        </w:rPr>
        <w:t>Price: $0.045 per GB/month</w:t>
      </w:r>
    </w:p>
    <w:p w14:paraId="14D701AB" w14:textId="77777777" w:rsidR="00467AF7" w:rsidRDefault="00467AF7" w:rsidP="00467AF7">
      <w:pPr>
        <w:divId w:val="1213736252"/>
        <w:rPr>
          <w:rFonts w:eastAsiaTheme="minorHAnsi"/>
          <w:sz w:val="24"/>
          <w:szCs w:val="24"/>
        </w:rPr>
      </w:pPr>
    </w:p>
    <w:p w14:paraId="1767C641" w14:textId="5D86A655" w:rsidR="00467AF7" w:rsidRDefault="00467AF7" w:rsidP="00467AF7">
      <w:pPr>
        <w:divId w:val="1213736252"/>
        <w:rPr>
          <w:b/>
          <w:bCs/>
          <w:sz w:val="24"/>
          <w:szCs w:val="24"/>
        </w:rPr>
      </w:pPr>
      <w:r>
        <w:rPr>
          <w:b/>
          <w:bCs/>
          <w:sz w:val="24"/>
          <w:szCs w:val="24"/>
        </w:rPr>
        <w:t>Cold HDD (sc1)</w:t>
      </w:r>
    </w:p>
    <w:p w14:paraId="032D69E2" w14:textId="77777777" w:rsidR="00467AF7" w:rsidRDefault="00467AF7" w:rsidP="001A2330">
      <w:pPr>
        <w:pStyle w:val="ListParagraph"/>
        <w:numPr>
          <w:ilvl w:val="0"/>
          <w:numId w:val="13"/>
        </w:numPr>
        <w:divId w:val="1213736252"/>
        <w:rPr>
          <w:rFonts w:eastAsia="Times New Roman"/>
          <w:sz w:val="24"/>
          <w:szCs w:val="24"/>
        </w:rPr>
      </w:pPr>
      <w:r w:rsidRPr="003400DD">
        <w:rPr>
          <w:rFonts w:eastAsia="Times New Roman"/>
          <w:color w:val="00B050"/>
          <w:sz w:val="24"/>
          <w:szCs w:val="24"/>
        </w:rPr>
        <w:t>Cold HDD (sc1) is also backed by hard disk drive &amp; provides lowest cost per GB of among SSD &amp; HDD volume types</w:t>
      </w:r>
      <w:r>
        <w:rPr>
          <w:rFonts w:eastAsia="Times New Roman"/>
          <w:sz w:val="24"/>
          <w:szCs w:val="24"/>
        </w:rPr>
        <w:t>.</w:t>
      </w:r>
    </w:p>
    <w:p w14:paraId="0043B469" w14:textId="77777777" w:rsidR="00467AF7" w:rsidRPr="003400DD" w:rsidRDefault="00467AF7" w:rsidP="001A2330">
      <w:pPr>
        <w:pStyle w:val="ListParagraph"/>
        <w:numPr>
          <w:ilvl w:val="0"/>
          <w:numId w:val="13"/>
        </w:numPr>
        <w:divId w:val="1213736252"/>
        <w:rPr>
          <w:rFonts w:eastAsia="Times New Roman"/>
          <w:color w:val="00B050"/>
          <w:sz w:val="24"/>
          <w:szCs w:val="24"/>
        </w:rPr>
      </w:pPr>
      <w:r w:rsidRPr="003400DD">
        <w:rPr>
          <w:rFonts w:eastAsia="Times New Roman"/>
          <w:color w:val="00B050"/>
          <w:sz w:val="24"/>
          <w:szCs w:val="24"/>
        </w:rPr>
        <w:t>Lowest cost storage for infrequent access workloads.</w:t>
      </w:r>
    </w:p>
    <w:p w14:paraId="406CC131" w14:textId="77777777" w:rsidR="00467AF7" w:rsidRPr="003400DD" w:rsidRDefault="00467AF7" w:rsidP="001A2330">
      <w:pPr>
        <w:pStyle w:val="ListParagraph"/>
        <w:numPr>
          <w:ilvl w:val="0"/>
          <w:numId w:val="13"/>
        </w:numPr>
        <w:divId w:val="1213736252"/>
        <w:rPr>
          <w:rFonts w:eastAsia="Times New Roman"/>
          <w:color w:val="00B050"/>
          <w:sz w:val="24"/>
          <w:szCs w:val="24"/>
        </w:rPr>
      </w:pPr>
      <w:r w:rsidRPr="003400DD">
        <w:rPr>
          <w:rFonts w:eastAsia="Times New Roman"/>
          <w:color w:val="00B050"/>
          <w:sz w:val="24"/>
          <w:szCs w:val="24"/>
        </w:rPr>
        <w:t>Cannot be a boot/root volume.</w:t>
      </w:r>
    </w:p>
    <w:p w14:paraId="273C433F" w14:textId="77777777" w:rsidR="00467AF7" w:rsidRDefault="00467AF7" w:rsidP="001A2330">
      <w:pPr>
        <w:pStyle w:val="ListParagraph"/>
        <w:numPr>
          <w:ilvl w:val="0"/>
          <w:numId w:val="13"/>
        </w:numPr>
        <w:divId w:val="1213736252"/>
        <w:rPr>
          <w:rFonts w:eastAsia="Times New Roman"/>
          <w:sz w:val="24"/>
          <w:szCs w:val="24"/>
        </w:rPr>
      </w:pPr>
      <w:r>
        <w:rPr>
          <w:rFonts w:eastAsia="Times New Roman"/>
          <w:sz w:val="24"/>
          <w:szCs w:val="24"/>
        </w:rPr>
        <w:t>Used in file servers.</w:t>
      </w:r>
    </w:p>
    <w:p w14:paraId="4DEC9849" w14:textId="77777777" w:rsidR="00467AF7" w:rsidRPr="003400DD" w:rsidRDefault="00467AF7" w:rsidP="001A2330">
      <w:pPr>
        <w:pStyle w:val="ListParagraph"/>
        <w:numPr>
          <w:ilvl w:val="0"/>
          <w:numId w:val="13"/>
        </w:numPr>
        <w:divId w:val="1213736252"/>
        <w:rPr>
          <w:rFonts w:eastAsia="Times New Roman"/>
          <w:color w:val="00B050"/>
          <w:sz w:val="24"/>
          <w:szCs w:val="24"/>
        </w:rPr>
      </w:pPr>
      <w:r w:rsidRPr="003400DD">
        <w:rPr>
          <w:rFonts w:eastAsia="Times New Roman"/>
          <w:color w:val="00B050"/>
          <w:sz w:val="24"/>
          <w:szCs w:val="24"/>
        </w:rPr>
        <w:t xml:space="preserve">Can provision up-to </w:t>
      </w:r>
      <w:r w:rsidRPr="003400DD">
        <w:rPr>
          <w:rFonts w:eastAsia="Times New Roman"/>
          <w:b/>
          <w:bCs/>
          <w:color w:val="00B050"/>
          <w:sz w:val="24"/>
          <w:szCs w:val="24"/>
        </w:rPr>
        <w:t>250 IOPS per volume</w:t>
      </w:r>
      <w:r w:rsidRPr="003400DD">
        <w:rPr>
          <w:rFonts w:eastAsia="Times New Roman"/>
          <w:color w:val="00B050"/>
          <w:sz w:val="24"/>
          <w:szCs w:val="24"/>
        </w:rPr>
        <w:t>.</w:t>
      </w:r>
    </w:p>
    <w:p w14:paraId="089AFE8A" w14:textId="77777777" w:rsidR="00467AF7" w:rsidRDefault="00467AF7" w:rsidP="001A2330">
      <w:pPr>
        <w:pStyle w:val="ListParagraph"/>
        <w:numPr>
          <w:ilvl w:val="0"/>
          <w:numId w:val="13"/>
        </w:numPr>
        <w:divId w:val="1213736252"/>
        <w:rPr>
          <w:rFonts w:eastAsia="Times New Roman"/>
          <w:sz w:val="24"/>
          <w:szCs w:val="24"/>
        </w:rPr>
      </w:pPr>
      <w:r>
        <w:rPr>
          <w:rFonts w:eastAsia="Times New Roman"/>
          <w:sz w:val="24"/>
          <w:szCs w:val="24"/>
        </w:rPr>
        <w:t xml:space="preserve">Volume size can range from </w:t>
      </w:r>
      <w:r>
        <w:rPr>
          <w:rFonts w:eastAsia="Times New Roman"/>
          <w:b/>
          <w:bCs/>
          <w:sz w:val="24"/>
          <w:szCs w:val="24"/>
        </w:rPr>
        <w:t>500 GB to 16 TB</w:t>
      </w:r>
      <w:r>
        <w:rPr>
          <w:rFonts w:eastAsia="Times New Roman"/>
          <w:sz w:val="24"/>
          <w:szCs w:val="24"/>
        </w:rPr>
        <w:t>.</w:t>
      </w:r>
    </w:p>
    <w:p w14:paraId="3D23BBB1" w14:textId="77777777" w:rsidR="00467AF7" w:rsidRDefault="00467AF7" w:rsidP="001A2330">
      <w:pPr>
        <w:pStyle w:val="ListParagraph"/>
        <w:numPr>
          <w:ilvl w:val="0"/>
          <w:numId w:val="13"/>
        </w:numPr>
        <w:divId w:val="1213736252"/>
        <w:rPr>
          <w:rFonts w:eastAsia="Times New Roman"/>
          <w:sz w:val="24"/>
          <w:szCs w:val="24"/>
        </w:rPr>
      </w:pPr>
      <w:r>
        <w:rPr>
          <w:rFonts w:eastAsia="Times New Roman"/>
          <w:sz w:val="24"/>
          <w:szCs w:val="24"/>
        </w:rPr>
        <w:t>Price: 0.025 per GB/month.</w:t>
      </w:r>
    </w:p>
    <w:p w14:paraId="1EE43AB0" w14:textId="77777777" w:rsidR="00467AF7" w:rsidRDefault="00467AF7" w:rsidP="00467AF7">
      <w:pPr>
        <w:divId w:val="1213736252"/>
        <w:rPr>
          <w:rFonts w:eastAsiaTheme="minorHAnsi"/>
          <w:b/>
          <w:bCs/>
          <w:sz w:val="24"/>
          <w:szCs w:val="24"/>
        </w:rPr>
      </w:pPr>
      <w:r>
        <w:rPr>
          <w:b/>
          <w:bCs/>
          <w:sz w:val="24"/>
          <w:szCs w:val="24"/>
        </w:rPr>
        <w:t>Magnetic Standard</w:t>
      </w:r>
    </w:p>
    <w:p w14:paraId="34AC2D0F" w14:textId="77777777" w:rsidR="00467AF7" w:rsidRPr="003400DD" w:rsidRDefault="00467AF7" w:rsidP="001A2330">
      <w:pPr>
        <w:pStyle w:val="ListParagraph"/>
        <w:numPr>
          <w:ilvl w:val="0"/>
          <w:numId w:val="14"/>
        </w:numPr>
        <w:divId w:val="1213736252"/>
        <w:rPr>
          <w:rFonts w:eastAsia="Times New Roman"/>
          <w:color w:val="00B050"/>
          <w:sz w:val="24"/>
          <w:szCs w:val="24"/>
        </w:rPr>
      </w:pPr>
      <w:r w:rsidRPr="003400DD">
        <w:rPr>
          <w:rFonts w:eastAsia="Times New Roman"/>
          <w:color w:val="00B050"/>
          <w:sz w:val="24"/>
          <w:szCs w:val="24"/>
        </w:rPr>
        <w:t>Before 2012, this is the only supported volume.</w:t>
      </w:r>
    </w:p>
    <w:p w14:paraId="4C4957FD" w14:textId="77777777" w:rsidR="00467AF7" w:rsidRDefault="00467AF7" w:rsidP="001A2330">
      <w:pPr>
        <w:pStyle w:val="ListParagraph"/>
        <w:numPr>
          <w:ilvl w:val="0"/>
          <w:numId w:val="14"/>
        </w:numPr>
        <w:divId w:val="1213736252"/>
        <w:rPr>
          <w:rFonts w:eastAsia="Times New Roman"/>
          <w:sz w:val="24"/>
          <w:szCs w:val="24"/>
        </w:rPr>
      </w:pPr>
      <w:r>
        <w:rPr>
          <w:rFonts w:eastAsia="Times New Roman"/>
          <w:sz w:val="24"/>
          <w:szCs w:val="24"/>
        </w:rPr>
        <w:t>Backed by magnetic disk hence provides lowest cost per GB of all the volume types.</w:t>
      </w:r>
    </w:p>
    <w:p w14:paraId="34C15FF3" w14:textId="77777777" w:rsidR="00467AF7" w:rsidRDefault="00467AF7" w:rsidP="001A2330">
      <w:pPr>
        <w:pStyle w:val="ListParagraph"/>
        <w:numPr>
          <w:ilvl w:val="0"/>
          <w:numId w:val="14"/>
        </w:numPr>
        <w:divId w:val="1213736252"/>
        <w:rPr>
          <w:rFonts w:eastAsia="Times New Roman"/>
          <w:sz w:val="24"/>
          <w:szCs w:val="24"/>
        </w:rPr>
      </w:pPr>
      <w:r>
        <w:rPr>
          <w:rFonts w:eastAsia="Times New Roman"/>
          <w:sz w:val="24"/>
          <w:szCs w:val="24"/>
        </w:rPr>
        <w:t>Can be used as root/boot volume.</w:t>
      </w:r>
    </w:p>
    <w:p w14:paraId="798ABB59" w14:textId="77777777" w:rsidR="00467AF7" w:rsidRDefault="00467AF7" w:rsidP="001A2330">
      <w:pPr>
        <w:pStyle w:val="ListParagraph"/>
        <w:numPr>
          <w:ilvl w:val="0"/>
          <w:numId w:val="14"/>
        </w:numPr>
        <w:divId w:val="1213736252"/>
        <w:rPr>
          <w:rFonts w:eastAsia="Times New Roman"/>
          <w:sz w:val="24"/>
          <w:szCs w:val="24"/>
        </w:rPr>
      </w:pPr>
      <w:r>
        <w:rPr>
          <w:rFonts w:eastAsia="Times New Roman"/>
          <w:sz w:val="24"/>
          <w:szCs w:val="24"/>
        </w:rPr>
        <w:t>Magnetic volumes are idea for workloads where data is accessed in-frequently. Also, it used in application where storage cost is important.</w:t>
      </w:r>
    </w:p>
    <w:p w14:paraId="5A424FE0" w14:textId="77777777" w:rsidR="00467AF7" w:rsidRDefault="00467AF7" w:rsidP="001A2330">
      <w:pPr>
        <w:pStyle w:val="ListParagraph"/>
        <w:numPr>
          <w:ilvl w:val="0"/>
          <w:numId w:val="14"/>
        </w:numPr>
        <w:divId w:val="1213736252"/>
        <w:rPr>
          <w:rFonts w:eastAsia="Times New Roman"/>
          <w:sz w:val="24"/>
          <w:szCs w:val="24"/>
        </w:rPr>
      </w:pPr>
      <w:r>
        <w:rPr>
          <w:rFonts w:eastAsia="Times New Roman"/>
          <w:sz w:val="24"/>
          <w:szCs w:val="24"/>
        </w:rPr>
        <w:t>Can provision IOPS between 40-200 IOPS.</w:t>
      </w:r>
    </w:p>
    <w:p w14:paraId="3CFF18AB" w14:textId="77777777" w:rsidR="00467AF7" w:rsidRDefault="00467AF7" w:rsidP="001A2330">
      <w:pPr>
        <w:pStyle w:val="ListParagraph"/>
        <w:numPr>
          <w:ilvl w:val="0"/>
          <w:numId w:val="14"/>
        </w:numPr>
        <w:divId w:val="1213736252"/>
        <w:rPr>
          <w:rFonts w:eastAsia="Times New Roman"/>
          <w:sz w:val="24"/>
          <w:szCs w:val="24"/>
        </w:rPr>
      </w:pPr>
      <w:r>
        <w:rPr>
          <w:rFonts w:eastAsia="Times New Roman"/>
          <w:sz w:val="24"/>
          <w:szCs w:val="24"/>
        </w:rPr>
        <w:t>Volume size can range from 1 GB to 1 TB.</w:t>
      </w:r>
    </w:p>
    <w:p w14:paraId="21623F3A" w14:textId="77777777" w:rsidR="00467AF7" w:rsidRDefault="00467AF7" w:rsidP="001A2330">
      <w:pPr>
        <w:pStyle w:val="ListParagraph"/>
        <w:numPr>
          <w:ilvl w:val="0"/>
          <w:numId w:val="14"/>
        </w:numPr>
        <w:divId w:val="1213736252"/>
        <w:rPr>
          <w:rFonts w:eastAsia="Times New Roman"/>
          <w:sz w:val="24"/>
          <w:szCs w:val="24"/>
        </w:rPr>
      </w:pPr>
      <w:r>
        <w:rPr>
          <w:rFonts w:eastAsia="Times New Roman"/>
          <w:sz w:val="24"/>
          <w:szCs w:val="24"/>
        </w:rPr>
        <w:t>Price: 0.05 per GB/month.</w:t>
      </w:r>
    </w:p>
    <w:p w14:paraId="51204526" w14:textId="77777777" w:rsidR="00467AF7" w:rsidRDefault="00467AF7" w:rsidP="00467AF7">
      <w:pPr>
        <w:divId w:val="1213736252"/>
        <w:rPr>
          <w:rFonts w:eastAsiaTheme="minorHAnsi"/>
          <w:b/>
          <w:bCs/>
          <w:sz w:val="24"/>
          <w:szCs w:val="24"/>
        </w:rPr>
      </w:pPr>
      <w:r>
        <w:rPr>
          <w:b/>
          <w:bCs/>
          <w:sz w:val="24"/>
          <w:szCs w:val="24"/>
        </w:rPr>
        <w:t>General:</w:t>
      </w:r>
    </w:p>
    <w:p w14:paraId="5E099BAB" w14:textId="77777777" w:rsidR="00467AF7" w:rsidRPr="003400DD" w:rsidRDefault="00467AF7" w:rsidP="00467AF7">
      <w:pPr>
        <w:shd w:val="clear" w:color="auto" w:fill="FFFFFF"/>
        <w:spacing w:after="240" w:line="360" w:lineRule="atLeast"/>
        <w:divId w:val="1213736252"/>
        <w:rPr>
          <w:b/>
          <w:bCs/>
          <w:color w:val="00B050"/>
          <w:sz w:val="24"/>
          <w:szCs w:val="24"/>
        </w:rPr>
      </w:pPr>
      <w:r w:rsidRPr="003400DD">
        <w:rPr>
          <w:b/>
          <w:bCs/>
          <w:color w:val="00B050"/>
          <w:sz w:val="24"/>
          <w:szCs w:val="24"/>
        </w:rPr>
        <w:t>Empty EBS volumes receive their maximum performance the moment that they are created and do not require initialization (formerly known as pre-warming).</w:t>
      </w:r>
    </w:p>
    <w:p w14:paraId="31A5D94C" w14:textId="77777777" w:rsidR="00467AF7" w:rsidRPr="003400DD" w:rsidRDefault="00467AF7" w:rsidP="00467AF7">
      <w:pPr>
        <w:shd w:val="clear" w:color="auto" w:fill="FFFFFF"/>
        <w:spacing w:before="240" w:after="240" w:line="360" w:lineRule="atLeast"/>
        <w:divId w:val="1213736252"/>
        <w:rPr>
          <w:color w:val="00B050"/>
          <w:sz w:val="24"/>
          <w:szCs w:val="24"/>
        </w:rPr>
      </w:pPr>
      <w:r w:rsidRPr="003400DD">
        <w:rPr>
          <w:color w:val="00B050"/>
          <w:sz w:val="24"/>
          <w:szCs w:val="24"/>
        </w:rPr>
        <w:t>For volumes that were created from snapshots, the storage blocks must be pulled down from Amazon S3 and written to the volume before you can access them. This preliminary action takes time and can cause a significant increase in the latency of I/O operations the first time each block is accessed. Volume performance is achieved after all blocks have been downloaded and written to the volume.</w:t>
      </w:r>
    </w:p>
    <w:p w14:paraId="20690B26" w14:textId="77777777" w:rsidR="0050768F" w:rsidRPr="004A0996" w:rsidRDefault="0050768F" w:rsidP="0050768F">
      <w:pPr>
        <w:pStyle w:val="Heading1"/>
        <w:shd w:val="clear" w:color="auto" w:fill="FFFFFF"/>
        <w:spacing w:before="0"/>
        <w:textAlignment w:val="baseline"/>
        <w:divId w:val="1213736252"/>
        <w:rPr>
          <w:rFonts w:ascii="Georgia" w:hAnsi="Georgia"/>
          <w:color w:val="666666"/>
        </w:rPr>
      </w:pPr>
      <w:r w:rsidRPr="004A0996">
        <w:rPr>
          <w:rFonts w:ascii="inherit" w:hAnsi="inherit"/>
          <w:color w:val="666666"/>
          <w:bdr w:val="none" w:sz="0" w:space="0" w:color="auto" w:frame="1"/>
        </w:rPr>
        <w:t>EBS Snapshot</w:t>
      </w:r>
    </w:p>
    <w:p w14:paraId="78DD694C" w14:textId="77777777" w:rsidR="0050768F" w:rsidRPr="003400DD" w:rsidRDefault="0050768F" w:rsidP="0050768F">
      <w:pPr>
        <w:numPr>
          <w:ilvl w:val="0"/>
          <w:numId w:val="40"/>
        </w:numPr>
        <w:shd w:val="clear" w:color="auto" w:fill="FFFFFF"/>
        <w:spacing w:after="0"/>
        <w:ind w:left="1125"/>
        <w:textAlignment w:val="baseline"/>
        <w:divId w:val="1213736252"/>
        <w:rPr>
          <w:rFonts w:ascii="inherit" w:hAnsi="inherit"/>
          <w:color w:val="00B050"/>
          <w:sz w:val="27"/>
          <w:szCs w:val="27"/>
        </w:rPr>
      </w:pPr>
      <w:r w:rsidRPr="003400DD">
        <w:rPr>
          <w:rFonts w:ascii="inherit" w:hAnsi="inherit"/>
          <w:color w:val="00B050"/>
          <w:sz w:val="27"/>
          <w:szCs w:val="27"/>
        </w:rPr>
        <w:t>EBS provides the ability to create snapshots (backups) of any EBS volume and write a copy of the data in the volume to S3, where it is stored redundantly in multiple Availability Zones</w:t>
      </w:r>
    </w:p>
    <w:p w14:paraId="611D8729" w14:textId="77777777" w:rsidR="0050768F" w:rsidRDefault="0050768F" w:rsidP="0050768F">
      <w:pPr>
        <w:numPr>
          <w:ilvl w:val="0"/>
          <w:numId w:val="40"/>
        </w:numPr>
        <w:shd w:val="clear" w:color="auto" w:fill="FFFFFF"/>
        <w:spacing w:after="0"/>
        <w:ind w:left="1125"/>
        <w:textAlignment w:val="baseline"/>
        <w:divId w:val="1213736252"/>
        <w:rPr>
          <w:rFonts w:ascii="inherit" w:hAnsi="inherit"/>
          <w:color w:val="666666"/>
          <w:sz w:val="27"/>
          <w:szCs w:val="27"/>
        </w:rPr>
      </w:pPr>
      <w:r w:rsidRPr="00897C60">
        <w:rPr>
          <w:rFonts w:ascii="inherit" w:hAnsi="inherit"/>
          <w:color w:val="00B050"/>
          <w:sz w:val="27"/>
          <w:szCs w:val="27"/>
        </w:rPr>
        <w:t>Snapshots can be used to create new volumes, increase the size of the volumes or replicate data across Availability Zones</w:t>
      </w:r>
    </w:p>
    <w:p w14:paraId="44D72828" w14:textId="77777777" w:rsidR="0050768F" w:rsidRPr="00897C60" w:rsidRDefault="0050768F" w:rsidP="0050768F">
      <w:pPr>
        <w:numPr>
          <w:ilvl w:val="0"/>
          <w:numId w:val="40"/>
        </w:numPr>
        <w:shd w:val="clear" w:color="auto" w:fill="FFFFFF"/>
        <w:spacing w:after="0"/>
        <w:ind w:left="1125"/>
        <w:textAlignment w:val="baseline"/>
        <w:divId w:val="1213736252"/>
        <w:rPr>
          <w:rFonts w:ascii="inherit" w:hAnsi="inherit"/>
          <w:color w:val="00B050"/>
          <w:sz w:val="27"/>
          <w:szCs w:val="27"/>
        </w:rPr>
      </w:pPr>
      <w:r w:rsidRPr="00897C60">
        <w:rPr>
          <w:rFonts w:ascii="inherit" w:hAnsi="inherit"/>
          <w:color w:val="00B050"/>
          <w:sz w:val="27"/>
          <w:szCs w:val="27"/>
        </w:rPr>
        <w:t>Snapshots are incremental backups and store only the data that was changed from the time the last snapshot was taken.</w:t>
      </w:r>
    </w:p>
    <w:p w14:paraId="0D2C4E77" w14:textId="13BB4F3E" w:rsidR="0050768F" w:rsidRPr="00897C60" w:rsidRDefault="0050768F" w:rsidP="0050768F">
      <w:pPr>
        <w:numPr>
          <w:ilvl w:val="0"/>
          <w:numId w:val="40"/>
        </w:numPr>
        <w:shd w:val="clear" w:color="auto" w:fill="FFFFFF"/>
        <w:spacing w:after="0"/>
        <w:ind w:left="1125"/>
        <w:textAlignment w:val="baseline"/>
        <w:divId w:val="1213736252"/>
        <w:rPr>
          <w:rFonts w:ascii="inherit" w:hAnsi="inherit"/>
          <w:color w:val="00B050"/>
          <w:sz w:val="27"/>
          <w:szCs w:val="27"/>
        </w:rPr>
      </w:pPr>
      <w:r w:rsidRPr="00897C60">
        <w:rPr>
          <w:rFonts w:ascii="inherit" w:hAnsi="inherit"/>
          <w:color w:val="00B050"/>
          <w:sz w:val="27"/>
          <w:szCs w:val="27"/>
        </w:rPr>
        <w:t xml:space="preserve">Snapshots size can probably be smaller </w:t>
      </w:r>
      <w:r w:rsidR="009954F7" w:rsidRPr="00897C60">
        <w:rPr>
          <w:rFonts w:ascii="inherit" w:hAnsi="inherit"/>
          <w:color w:val="00B050"/>
          <w:sz w:val="27"/>
          <w:szCs w:val="27"/>
        </w:rPr>
        <w:t>than</w:t>
      </w:r>
      <w:r w:rsidRPr="00897C60">
        <w:rPr>
          <w:rFonts w:ascii="inherit" w:hAnsi="inherit"/>
          <w:color w:val="00B050"/>
          <w:sz w:val="27"/>
          <w:szCs w:val="27"/>
        </w:rPr>
        <w:t xml:space="preserve"> the volume size as the data is compressed before being saved to S3</w:t>
      </w:r>
    </w:p>
    <w:p w14:paraId="77CAED17" w14:textId="77777777" w:rsidR="0050768F" w:rsidRPr="00897C60" w:rsidRDefault="0050768F" w:rsidP="0050768F">
      <w:pPr>
        <w:numPr>
          <w:ilvl w:val="0"/>
          <w:numId w:val="40"/>
        </w:numPr>
        <w:shd w:val="clear" w:color="auto" w:fill="FFFFFF"/>
        <w:spacing w:after="0"/>
        <w:ind w:left="1125"/>
        <w:textAlignment w:val="baseline"/>
        <w:divId w:val="1213736252"/>
        <w:rPr>
          <w:rFonts w:ascii="inherit" w:hAnsi="inherit"/>
          <w:color w:val="00B050"/>
          <w:sz w:val="27"/>
          <w:szCs w:val="27"/>
        </w:rPr>
      </w:pPr>
      <w:r w:rsidRPr="00897C60">
        <w:rPr>
          <w:rFonts w:ascii="inherit" w:hAnsi="inherit"/>
          <w:color w:val="00B050"/>
          <w:sz w:val="27"/>
          <w:szCs w:val="27"/>
        </w:rPr>
        <w:t>Even though snapshots are saved incrementally, the snapshot deletion process is designed so that you need to retain only the most recent snapshot in order to restore the volume.</w:t>
      </w:r>
    </w:p>
    <w:p w14:paraId="6CC3D462" w14:textId="439425E1" w:rsidR="00681AD1" w:rsidRPr="00897C60" w:rsidRDefault="0050768F" w:rsidP="00681AD1">
      <w:pPr>
        <w:numPr>
          <w:ilvl w:val="0"/>
          <w:numId w:val="40"/>
        </w:numPr>
        <w:shd w:val="clear" w:color="auto" w:fill="FFFFFF"/>
        <w:spacing w:after="0"/>
        <w:ind w:left="1125"/>
        <w:textAlignment w:val="baseline"/>
        <w:divId w:val="1213736252"/>
        <w:rPr>
          <w:rFonts w:ascii="inherit" w:hAnsi="inherit"/>
          <w:color w:val="00B050"/>
          <w:sz w:val="27"/>
          <w:szCs w:val="27"/>
        </w:rPr>
      </w:pPr>
      <w:r w:rsidRPr="00897C60">
        <w:rPr>
          <w:rFonts w:ascii="inherit" w:hAnsi="inherit"/>
          <w:color w:val="00B050"/>
          <w:sz w:val="27"/>
          <w:szCs w:val="27"/>
        </w:rPr>
        <w:t>EBS Snapshots can be used to migrate or create EBS Volumes in different AZs or regions.</w:t>
      </w:r>
    </w:p>
    <w:p w14:paraId="31CE72D9" w14:textId="77777777" w:rsidR="009954F7" w:rsidRDefault="009954F7" w:rsidP="009954F7">
      <w:pPr>
        <w:numPr>
          <w:ilvl w:val="0"/>
          <w:numId w:val="40"/>
        </w:numPr>
        <w:shd w:val="clear" w:color="auto" w:fill="FFFFFF"/>
        <w:spacing w:after="0"/>
        <w:ind w:left="1125"/>
        <w:textAlignment w:val="baseline"/>
        <w:divId w:val="1213736252"/>
        <w:rPr>
          <w:rFonts w:ascii="inherit" w:hAnsi="inherit"/>
          <w:color w:val="666666"/>
          <w:sz w:val="27"/>
          <w:szCs w:val="27"/>
        </w:rPr>
      </w:pPr>
      <w:r w:rsidRPr="00897C60">
        <w:rPr>
          <w:rFonts w:ascii="inherit" w:hAnsi="inherit"/>
          <w:color w:val="00B050"/>
          <w:sz w:val="27"/>
          <w:szCs w:val="27"/>
        </w:rPr>
        <w:t>Any data written to EBS volume after snapshot process is initiated will not be included in snapshots. It will be included in future incremental update</w:t>
      </w:r>
      <w:r w:rsidRPr="009954F7">
        <w:rPr>
          <w:rFonts w:ascii="inherit" w:hAnsi="inherit"/>
          <w:color w:val="666666"/>
          <w:sz w:val="27"/>
          <w:szCs w:val="27"/>
        </w:rPr>
        <w:t>.</w:t>
      </w:r>
    </w:p>
    <w:p w14:paraId="2D08847D" w14:textId="77777777" w:rsidR="009954F7" w:rsidRPr="00897C60" w:rsidRDefault="009954F7" w:rsidP="009954F7">
      <w:pPr>
        <w:numPr>
          <w:ilvl w:val="0"/>
          <w:numId w:val="40"/>
        </w:numPr>
        <w:shd w:val="clear" w:color="auto" w:fill="FFFFFF"/>
        <w:spacing w:after="0"/>
        <w:ind w:left="1125"/>
        <w:textAlignment w:val="baseline"/>
        <w:divId w:val="1213736252"/>
        <w:rPr>
          <w:rFonts w:ascii="inherit" w:hAnsi="inherit"/>
          <w:color w:val="00B050"/>
          <w:sz w:val="27"/>
          <w:szCs w:val="27"/>
        </w:rPr>
      </w:pPr>
      <w:r w:rsidRPr="00897C60">
        <w:rPr>
          <w:rFonts w:ascii="inherit" w:hAnsi="inherit"/>
          <w:color w:val="00B050"/>
          <w:sz w:val="27"/>
          <w:szCs w:val="27"/>
        </w:rPr>
        <w:t>EBS snapshots are stored in S3 however you cannot access them directly. It can be accessed via EC2 API</w:t>
      </w:r>
    </w:p>
    <w:p w14:paraId="767E996E" w14:textId="51985F05" w:rsidR="009954F7" w:rsidRDefault="009954F7" w:rsidP="009954F7">
      <w:pPr>
        <w:numPr>
          <w:ilvl w:val="0"/>
          <w:numId w:val="40"/>
        </w:numPr>
        <w:shd w:val="clear" w:color="auto" w:fill="FFFFFF"/>
        <w:spacing w:after="0"/>
        <w:ind w:left="1125"/>
        <w:textAlignment w:val="baseline"/>
        <w:divId w:val="1213736252"/>
        <w:rPr>
          <w:rFonts w:ascii="inherit" w:hAnsi="inherit"/>
          <w:color w:val="666666"/>
          <w:sz w:val="27"/>
          <w:szCs w:val="27"/>
        </w:rPr>
      </w:pPr>
      <w:r w:rsidRPr="00897C60">
        <w:rPr>
          <w:rFonts w:ascii="inherit" w:hAnsi="inherit"/>
          <w:b/>
          <w:bCs/>
          <w:color w:val="00B050"/>
          <w:sz w:val="27"/>
          <w:szCs w:val="27"/>
        </w:rPr>
        <w:t>While EBS Volumes are AZ specific, Snapshots are region specific</w:t>
      </w:r>
      <w:r w:rsidRPr="009954F7">
        <w:rPr>
          <w:rFonts w:ascii="inherit" w:hAnsi="inherit"/>
          <w:color w:val="666666"/>
          <w:sz w:val="27"/>
          <w:szCs w:val="27"/>
        </w:rPr>
        <w:t>.</w:t>
      </w:r>
    </w:p>
    <w:p w14:paraId="5D8217C9" w14:textId="3C17BF90" w:rsidR="00905B6A" w:rsidRPr="00897C60" w:rsidRDefault="00905B6A" w:rsidP="009954F7">
      <w:pPr>
        <w:numPr>
          <w:ilvl w:val="0"/>
          <w:numId w:val="40"/>
        </w:numPr>
        <w:shd w:val="clear" w:color="auto" w:fill="FFFFFF"/>
        <w:spacing w:after="0"/>
        <w:ind w:left="1125"/>
        <w:textAlignment w:val="baseline"/>
        <w:divId w:val="1213736252"/>
        <w:rPr>
          <w:rFonts w:ascii="inherit" w:hAnsi="inherit"/>
          <w:b/>
          <w:bCs/>
          <w:color w:val="00B050"/>
          <w:sz w:val="27"/>
          <w:szCs w:val="27"/>
        </w:rPr>
      </w:pPr>
      <w:r w:rsidRPr="00897C60">
        <w:rPr>
          <w:rFonts w:ascii="inherit" w:hAnsi="inherit"/>
          <w:b/>
          <w:bCs/>
          <w:color w:val="00B050"/>
          <w:sz w:val="27"/>
          <w:szCs w:val="27"/>
        </w:rPr>
        <w:t>To migrate an EBS volume from AZ-1 to AZ-2, first create a snapshot (region specific) &amp; then use it to create a new volume in AZ-2.</w:t>
      </w:r>
    </w:p>
    <w:p w14:paraId="7CE9368E" w14:textId="77777777" w:rsidR="009954F7" w:rsidRDefault="009954F7" w:rsidP="009954F7">
      <w:pPr>
        <w:numPr>
          <w:ilvl w:val="0"/>
          <w:numId w:val="40"/>
        </w:numPr>
        <w:shd w:val="clear" w:color="auto" w:fill="FFFFFF"/>
        <w:spacing w:after="0"/>
        <w:ind w:left="1125"/>
        <w:textAlignment w:val="baseline"/>
        <w:divId w:val="1213736252"/>
        <w:rPr>
          <w:rFonts w:ascii="inherit" w:hAnsi="inherit"/>
          <w:color w:val="666666"/>
          <w:sz w:val="27"/>
          <w:szCs w:val="27"/>
        </w:rPr>
      </w:pPr>
      <w:r w:rsidRPr="00897C60">
        <w:rPr>
          <w:rFonts w:ascii="inherit" w:hAnsi="inherit"/>
          <w:color w:val="00B050"/>
          <w:sz w:val="27"/>
          <w:szCs w:val="27"/>
        </w:rPr>
        <w:t>Any AZ in a specific region can use snapshots to create EBS volumes</w:t>
      </w:r>
      <w:r w:rsidRPr="009954F7">
        <w:rPr>
          <w:rFonts w:ascii="inherit" w:hAnsi="inherit"/>
          <w:color w:val="666666"/>
          <w:sz w:val="27"/>
          <w:szCs w:val="27"/>
        </w:rPr>
        <w:t>.</w:t>
      </w:r>
    </w:p>
    <w:p w14:paraId="39FD4312" w14:textId="77777777" w:rsidR="009954F7" w:rsidRPr="00897C60" w:rsidRDefault="009954F7" w:rsidP="009954F7">
      <w:pPr>
        <w:numPr>
          <w:ilvl w:val="0"/>
          <w:numId w:val="40"/>
        </w:numPr>
        <w:shd w:val="clear" w:color="auto" w:fill="FFFFFF"/>
        <w:spacing w:after="0"/>
        <w:ind w:left="1125"/>
        <w:textAlignment w:val="baseline"/>
        <w:divId w:val="1213736252"/>
        <w:rPr>
          <w:rFonts w:ascii="inherit" w:hAnsi="inherit"/>
          <w:color w:val="00B050"/>
          <w:sz w:val="27"/>
          <w:szCs w:val="27"/>
        </w:rPr>
      </w:pPr>
      <w:r w:rsidRPr="00897C60">
        <w:rPr>
          <w:rFonts w:ascii="inherit" w:hAnsi="inherit"/>
          <w:color w:val="00B050"/>
          <w:sz w:val="27"/>
          <w:szCs w:val="27"/>
        </w:rPr>
        <w:t>EBS snapshots are stored incrementally. That means only first snapshot is taken as full copy &amp; further snapshots would be incremental.</w:t>
      </w:r>
    </w:p>
    <w:p w14:paraId="7C1D714D" w14:textId="77777777" w:rsidR="009954F7" w:rsidRDefault="009954F7" w:rsidP="009954F7">
      <w:pPr>
        <w:numPr>
          <w:ilvl w:val="0"/>
          <w:numId w:val="40"/>
        </w:numPr>
        <w:shd w:val="clear" w:color="auto" w:fill="FFFFFF"/>
        <w:spacing w:after="0"/>
        <w:ind w:left="1125"/>
        <w:textAlignment w:val="baseline"/>
        <w:divId w:val="1213736252"/>
        <w:rPr>
          <w:rFonts w:ascii="inherit" w:hAnsi="inherit"/>
          <w:color w:val="666666"/>
          <w:sz w:val="27"/>
          <w:szCs w:val="27"/>
        </w:rPr>
      </w:pPr>
      <w:r w:rsidRPr="00897C60">
        <w:rPr>
          <w:rFonts w:ascii="inherit" w:hAnsi="inherit"/>
          <w:color w:val="00B050"/>
          <w:sz w:val="27"/>
          <w:szCs w:val="27"/>
        </w:rPr>
        <w:t>While in pending state or In-Progress, snapshots will not include data from on-going read &amp; writes to the volume</w:t>
      </w:r>
      <w:r w:rsidRPr="009954F7">
        <w:rPr>
          <w:rFonts w:ascii="inherit" w:hAnsi="inherit"/>
          <w:color w:val="666666"/>
          <w:sz w:val="27"/>
          <w:szCs w:val="27"/>
        </w:rPr>
        <w:t>.</w:t>
      </w:r>
    </w:p>
    <w:p w14:paraId="697936E1" w14:textId="77777777" w:rsidR="009954F7" w:rsidRPr="00897C60" w:rsidRDefault="009954F7" w:rsidP="009954F7">
      <w:pPr>
        <w:numPr>
          <w:ilvl w:val="0"/>
          <w:numId w:val="40"/>
        </w:numPr>
        <w:shd w:val="clear" w:color="auto" w:fill="FFFFFF"/>
        <w:spacing w:after="0"/>
        <w:ind w:left="1125"/>
        <w:textAlignment w:val="baseline"/>
        <w:divId w:val="1213736252"/>
        <w:rPr>
          <w:rFonts w:ascii="inherit" w:hAnsi="inherit"/>
          <w:color w:val="00B050"/>
          <w:sz w:val="27"/>
          <w:szCs w:val="27"/>
        </w:rPr>
      </w:pPr>
      <w:r w:rsidRPr="00897C60">
        <w:rPr>
          <w:rFonts w:ascii="inherit" w:hAnsi="inherit"/>
          <w:color w:val="00B050"/>
          <w:sz w:val="27"/>
          <w:szCs w:val="27"/>
        </w:rPr>
        <w:t>By-default only account owner can create volume from account snapshots.</w:t>
      </w:r>
    </w:p>
    <w:p w14:paraId="567FEAAA" w14:textId="77777777" w:rsidR="009954F7" w:rsidRDefault="009954F7" w:rsidP="009954F7">
      <w:pPr>
        <w:numPr>
          <w:ilvl w:val="0"/>
          <w:numId w:val="40"/>
        </w:numPr>
        <w:shd w:val="clear" w:color="auto" w:fill="FFFFFF"/>
        <w:spacing w:after="0"/>
        <w:ind w:left="1125"/>
        <w:textAlignment w:val="baseline"/>
        <w:divId w:val="1213736252"/>
        <w:rPr>
          <w:rFonts w:ascii="inherit" w:hAnsi="inherit"/>
          <w:color w:val="666666"/>
          <w:sz w:val="27"/>
          <w:szCs w:val="27"/>
        </w:rPr>
      </w:pPr>
      <w:r w:rsidRPr="009954F7">
        <w:rPr>
          <w:rFonts w:ascii="inherit" w:hAnsi="inherit"/>
          <w:color w:val="666666"/>
          <w:sz w:val="27"/>
          <w:szCs w:val="27"/>
        </w:rPr>
        <w:t>Per AWS account up to 5000 EBS volumes can be created.</w:t>
      </w:r>
    </w:p>
    <w:p w14:paraId="71389B1B" w14:textId="6041C719" w:rsidR="009954F7" w:rsidRPr="009954F7" w:rsidRDefault="009954F7" w:rsidP="009954F7">
      <w:pPr>
        <w:numPr>
          <w:ilvl w:val="0"/>
          <w:numId w:val="40"/>
        </w:numPr>
        <w:shd w:val="clear" w:color="auto" w:fill="FFFFFF"/>
        <w:spacing w:after="0"/>
        <w:ind w:left="1125"/>
        <w:textAlignment w:val="baseline"/>
        <w:divId w:val="1213736252"/>
        <w:rPr>
          <w:rFonts w:ascii="inherit" w:hAnsi="inherit"/>
          <w:color w:val="666666"/>
          <w:sz w:val="27"/>
          <w:szCs w:val="27"/>
        </w:rPr>
      </w:pPr>
      <w:r w:rsidRPr="009954F7">
        <w:rPr>
          <w:rFonts w:ascii="inherit" w:hAnsi="inherit"/>
          <w:color w:val="666666"/>
          <w:sz w:val="27"/>
          <w:szCs w:val="27"/>
        </w:rPr>
        <w:t>Per AWS account up to 10,000 snapshots can be created.</w:t>
      </w:r>
    </w:p>
    <w:p w14:paraId="4B0C3147" w14:textId="77777777" w:rsidR="00905B6A" w:rsidRDefault="00905B6A" w:rsidP="0050768F">
      <w:pPr>
        <w:pStyle w:val="Heading2"/>
        <w:shd w:val="clear" w:color="auto" w:fill="FFFFFF"/>
        <w:spacing w:before="0"/>
        <w:textAlignment w:val="baseline"/>
        <w:divId w:val="1213736252"/>
        <w:rPr>
          <w:rFonts w:ascii="inherit" w:hAnsi="inherit"/>
          <w:b w:val="0"/>
          <w:bCs w:val="0"/>
          <w:color w:val="666666"/>
          <w:sz w:val="42"/>
          <w:szCs w:val="42"/>
          <w:bdr w:val="none" w:sz="0" w:space="0" w:color="auto" w:frame="1"/>
        </w:rPr>
      </w:pPr>
    </w:p>
    <w:p w14:paraId="11637526" w14:textId="761CD45F" w:rsidR="0050768F" w:rsidRDefault="0050768F" w:rsidP="0050768F">
      <w:pPr>
        <w:pStyle w:val="Heading2"/>
        <w:shd w:val="clear" w:color="auto" w:fill="FFFFFF"/>
        <w:spacing w:before="0"/>
        <w:textAlignment w:val="baseline"/>
        <w:divId w:val="1213736252"/>
        <w:rPr>
          <w:rFonts w:ascii="Georgia" w:hAnsi="Georgia"/>
          <w:b w:val="0"/>
          <w:bCs w:val="0"/>
          <w:color w:val="666666"/>
          <w:sz w:val="42"/>
          <w:szCs w:val="42"/>
        </w:rPr>
      </w:pPr>
      <w:r>
        <w:rPr>
          <w:rFonts w:ascii="inherit" w:hAnsi="inherit"/>
          <w:b w:val="0"/>
          <w:bCs w:val="0"/>
          <w:color w:val="666666"/>
          <w:sz w:val="42"/>
          <w:szCs w:val="42"/>
          <w:bdr w:val="none" w:sz="0" w:space="0" w:color="auto" w:frame="1"/>
        </w:rPr>
        <w:t>Multi-Volume Snapshots</w:t>
      </w:r>
    </w:p>
    <w:p w14:paraId="2F91E3CF" w14:textId="77777777" w:rsidR="0050768F" w:rsidRDefault="0050768F" w:rsidP="0050768F">
      <w:pPr>
        <w:numPr>
          <w:ilvl w:val="0"/>
          <w:numId w:val="41"/>
        </w:numPr>
        <w:shd w:val="clear" w:color="auto" w:fill="FFFFFF"/>
        <w:spacing w:after="0"/>
        <w:ind w:left="1125"/>
        <w:textAlignment w:val="baseline"/>
        <w:divId w:val="1213736252"/>
        <w:rPr>
          <w:rFonts w:ascii="inherit" w:hAnsi="inherit"/>
          <w:color w:val="666666"/>
          <w:sz w:val="27"/>
          <w:szCs w:val="27"/>
        </w:rPr>
      </w:pPr>
      <w:r>
        <w:rPr>
          <w:rFonts w:ascii="inherit" w:hAnsi="inherit"/>
          <w:color w:val="666666"/>
          <w:sz w:val="27"/>
          <w:szCs w:val="27"/>
        </w:rPr>
        <w:t>Snapshots can be used to create a backup of critical workloads, such as a large database or a file system that spans across multiple EBS volumes.</w:t>
      </w:r>
    </w:p>
    <w:p w14:paraId="0ADD4E19" w14:textId="77777777" w:rsidR="0050768F" w:rsidRDefault="0050768F" w:rsidP="0050768F">
      <w:pPr>
        <w:numPr>
          <w:ilvl w:val="0"/>
          <w:numId w:val="41"/>
        </w:numPr>
        <w:shd w:val="clear" w:color="auto" w:fill="FFFFFF"/>
        <w:spacing w:after="0"/>
        <w:ind w:left="1125"/>
        <w:textAlignment w:val="baseline"/>
        <w:divId w:val="1213736252"/>
        <w:rPr>
          <w:rFonts w:ascii="inherit" w:hAnsi="inherit"/>
          <w:color w:val="666666"/>
          <w:sz w:val="27"/>
          <w:szCs w:val="27"/>
        </w:rPr>
      </w:pPr>
      <w:r>
        <w:rPr>
          <w:rFonts w:ascii="inherit" w:hAnsi="inherit"/>
          <w:color w:val="666666"/>
          <w:sz w:val="27"/>
          <w:szCs w:val="27"/>
        </w:rPr>
        <w:t>Multi-volume snapshots helps take exact point-in-time, data coordinated, and crash-consistent snapshots across multiple EBS volumes attached to an EC2 instance.</w:t>
      </w:r>
    </w:p>
    <w:p w14:paraId="6709DD03" w14:textId="77777777" w:rsidR="0050768F" w:rsidRDefault="0050768F" w:rsidP="0050768F">
      <w:pPr>
        <w:numPr>
          <w:ilvl w:val="0"/>
          <w:numId w:val="41"/>
        </w:numPr>
        <w:shd w:val="clear" w:color="auto" w:fill="FFFFFF"/>
        <w:spacing w:after="0"/>
        <w:ind w:left="1125"/>
        <w:textAlignment w:val="baseline"/>
        <w:divId w:val="1213736252"/>
        <w:rPr>
          <w:rFonts w:ascii="inherit" w:hAnsi="inherit"/>
          <w:color w:val="666666"/>
          <w:sz w:val="27"/>
          <w:szCs w:val="27"/>
        </w:rPr>
      </w:pPr>
      <w:r>
        <w:rPr>
          <w:rFonts w:ascii="inherit" w:hAnsi="inherit"/>
          <w:color w:val="666666"/>
          <w:sz w:val="27"/>
          <w:szCs w:val="27"/>
        </w:rPr>
        <w:t>It is no longer required to stop the instance or to coordinate between volumes to ensure crash consistency, because snapshots are automatically taken across multiple EBS volumes.</w:t>
      </w:r>
    </w:p>
    <w:p w14:paraId="6D1D21F3" w14:textId="77777777" w:rsidR="00905B6A" w:rsidRDefault="00905B6A" w:rsidP="0050768F">
      <w:pPr>
        <w:pStyle w:val="Heading2"/>
        <w:shd w:val="clear" w:color="auto" w:fill="FFFFFF"/>
        <w:spacing w:before="0"/>
        <w:textAlignment w:val="baseline"/>
        <w:divId w:val="1213736252"/>
        <w:rPr>
          <w:rFonts w:ascii="inherit" w:hAnsi="inherit"/>
          <w:b w:val="0"/>
          <w:bCs w:val="0"/>
          <w:color w:val="666666"/>
          <w:sz w:val="42"/>
          <w:szCs w:val="42"/>
          <w:bdr w:val="none" w:sz="0" w:space="0" w:color="auto" w:frame="1"/>
        </w:rPr>
      </w:pPr>
    </w:p>
    <w:p w14:paraId="0070A452" w14:textId="2DCB58DF" w:rsidR="0050768F" w:rsidRDefault="0050768F" w:rsidP="0050768F">
      <w:pPr>
        <w:pStyle w:val="Heading2"/>
        <w:shd w:val="clear" w:color="auto" w:fill="FFFFFF"/>
        <w:spacing w:before="0"/>
        <w:textAlignment w:val="baseline"/>
        <w:divId w:val="1213736252"/>
        <w:rPr>
          <w:rFonts w:ascii="Georgia" w:hAnsi="Georgia"/>
          <w:b w:val="0"/>
          <w:bCs w:val="0"/>
          <w:color w:val="666666"/>
          <w:sz w:val="42"/>
          <w:szCs w:val="42"/>
        </w:rPr>
      </w:pPr>
      <w:r>
        <w:rPr>
          <w:rFonts w:ascii="inherit" w:hAnsi="inherit"/>
          <w:b w:val="0"/>
          <w:bCs w:val="0"/>
          <w:color w:val="666666"/>
          <w:sz w:val="42"/>
          <w:szCs w:val="42"/>
          <w:bdr w:val="none" w:sz="0" w:space="0" w:color="auto" w:frame="1"/>
        </w:rPr>
        <w:t>EBS Snapshot creation</w:t>
      </w:r>
    </w:p>
    <w:p w14:paraId="7C5C844D" w14:textId="77777777" w:rsidR="0050768F" w:rsidRPr="00897C60" w:rsidRDefault="0050768F" w:rsidP="0050768F">
      <w:pPr>
        <w:numPr>
          <w:ilvl w:val="0"/>
          <w:numId w:val="42"/>
        </w:numPr>
        <w:shd w:val="clear" w:color="auto" w:fill="FFFFFF"/>
        <w:spacing w:after="0"/>
        <w:ind w:left="1125"/>
        <w:textAlignment w:val="baseline"/>
        <w:divId w:val="1213736252"/>
        <w:rPr>
          <w:rFonts w:ascii="inherit" w:hAnsi="inherit"/>
          <w:color w:val="00B050"/>
          <w:sz w:val="27"/>
          <w:szCs w:val="27"/>
        </w:rPr>
      </w:pPr>
      <w:r w:rsidRPr="00897C60">
        <w:rPr>
          <w:rFonts w:ascii="inherit" w:hAnsi="inherit"/>
          <w:color w:val="00B050"/>
          <w:sz w:val="27"/>
          <w:szCs w:val="27"/>
        </w:rPr>
        <w:t>Snapshots can be created from EBS volumes periodically and are point-in-time snapshots.</w:t>
      </w:r>
    </w:p>
    <w:p w14:paraId="044C65C1" w14:textId="77777777" w:rsidR="0050768F" w:rsidRPr="00897C60" w:rsidRDefault="0050768F" w:rsidP="0050768F">
      <w:pPr>
        <w:numPr>
          <w:ilvl w:val="0"/>
          <w:numId w:val="42"/>
        </w:numPr>
        <w:shd w:val="clear" w:color="auto" w:fill="FFFFFF"/>
        <w:spacing w:after="0"/>
        <w:ind w:left="1125"/>
        <w:textAlignment w:val="baseline"/>
        <w:divId w:val="1213736252"/>
        <w:rPr>
          <w:rFonts w:ascii="inherit" w:hAnsi="inherit"/>
          <w:color w:val="00B050"/>
          <w:sz w:val="27"/>
          <w:szCs w:val="27"/>
        </w:rPr>
      </w:pPr>
      <w:r w:rsidRPr="00897C60">
        <w:rPr>
          <w:rFonts w:ascii="inherit" w:hAnsi="inherit"/>
          <w:color w:val="00B050"/>
          <w:sz w:val="27"/>
          <w:szCs w:val="27"/>
        </w:rPr>
        <w:t>Snapshots are </w:t>
      </w:r>
      <w:r w:rsidRPr="00897C60">
        <w:rPr>
          <w:rStyle w:val="Strong"/>
          <w:rFonts w:ascii="inherit" w:hAnsi="inherit"/>
          <w:color w:val="00B050"/>
          <w:sz w:val="27"/>
          <w:szCs w:val="27"/>
          <w:bdr w:val="none" w:sz="0" w:space="0" w:color="auto" w:frame="1"/>
        </w:rPr>
        <w:t>incremental</w:t>
      </w:r>
      <w:r w:rsidRPr="00897C60">
        <w:rPr>
          <w:rFonts w:ascii="inherit" w:hAnsi="inherit"/>
          <w:color w:val="00B050"/>
          <w:sz w:val="27"/>
          <w:szCs w:val="27"/>
        </w:rPr>
        <w:t> and only store the blocks on the device that changed since the last snapshot was taken</w:t>
      </w:r>
    </w:p>
    <w:p w14:paraId="01E84BCC" w14:textId="77777777" w:rsidR="0050768F" w:rsidRPr="00897C60" w:rsidRDefault="0050768F" w:rsidP="0050768F">
      <w:pPr>
        <w:numPr>
          <w:ilvl w:val="0"/>
          <w:numId w:val="42"/>
        </w:numPr>
        <w:shd w:val="clear" w:color="auto" w:fill="FFFFFF"/>
        <w:spacing w:after="0"/>
        <w:ind w:left="1125"/>
        <w:textAlignment w:val="baseline"/>
        <w:divId w:val="1213736252"/>
        <w:rPr>
          <w:rFonts w:ascii="inherit" w:hAnsi="inherit"/>
          <w:color w:val="00B050"/>
          <w:sz w:val="27"/>
          <w:szCs w:val="27"/>
        </w:rPr>
      </w:pPr>
      <w:r w:rsidRPr="00897C60">
        <w:rPr>
          <w:rFonts w:ascii="inherit" w:hAnsi="inherit"/>
          <w:color w:val="00B050"/>
          <w:sz w:val="27"/>
          <w:szCs w:val="27"/>
        </w:rPr>
        <w:t>Snapshots occur </w:t>
      </w:r>
      <w:r w:rsidRPr="00897C60">
        <w:rPr>
          <w:rStyle w:val="Strong"/>
          <w:rFonts w:ascii="inherit" w:hAnsi="inherit"/>
          <w:color w:val="00B050"/>
          <w:sz w:val="27"/>
          <w:szCs w:val="27"/>
          <w:bdr w:val="none" w:sz="0" w:space="0" w:color="auto" w:frame="1"/>
        </w:rPr>
        <w:t>asynchronously</w:t>
      </w:r>
      <w:r w:rsidRPr="00897C60">
        <w:rPr>
          <w:rFonts w:ascii="inherit" w:hAnsi="inherit"/>
          <w:color w:val="00B050"/>
          <w:sz w:val="27"/>
          <w:szCs w:val="27"/>
        </w:rPr>
        <w:t>; the point-in-time snapshot is created immediately while it takes time to upload the modified blocks to S3</w:t>
      </w:r>
    </w:p>
    <w:p w14:paraId="06428CFF" w14:textId="77777777" w:rsidR="00151B7C" w:rsidRPr="00897C60" w:rsidRDefault="0050768F" w:rsidP="00151B7C">
      <w:pPr>
        <w:numPr>
          <w:ilvl w:val="0"/>
          <w:numId w:val="42"/>
        </w:numPr>
        <w:shd w:val="clear" w:color="auto" w:fill="FFFFFF"/>
        <w:spacing w:after="0"/>
        <w:ind w:left="1125"/>
        <w:textAlignment w:val="baseline"/>
        <w:divId w:val="1213736252"/>
        <w:rPr>
          <w:rFonts w:ascii="inherit" w:hAnsi="inherit"/>
          <w:color w:val="00B050"/>
          <w:sz w:val="27"/>
          <w:szCs w:val="27"/>
        </w:rPr>
      </w:pPr>
      <w:r w:rsidRPr="00897C60">
        <w:rPr>
          <w:rFonts w:ascii="inherit" w:hAnsi="inherit"/>
          <w:color w:val="00B050"/>
          <w:sz w:val="27"/>
          <w:szCs w:val="27"/>
        </w:rPr>
        <w:t>Snapshots can be taken from in-use volumes. However, snapshots will only capture the data that was written to the EBS volumes at the time snapshot command is issued excluding the data which is cached by any applications of OS</w:t>
      </w:r>
    </w:p>
    <w:p w14:paraId="5F99D236" w14:textId="37096A01" w:rsidR="00151B7C" w:rsidRPr="00897C60" w:rsidRDefault="00151B7C" w:rsidP="00151B7C">
      <w:pPr>
        <w:numPr>
          <w:ilvl w:val="0"/>
          <w:numId w:val="42"/>
        </w:numPr>
        <w:shd w:val="clear" w:color="auto" w:fill="FFFFFF"/>
        <w:spacing w:after="0"/>
        <w:ind w:left="1125"/>
        <w:textAlignment w:val="baseline"/>
        <w:divId w:val="1213736252"/>
        <w:rPr>
          <w:rFonts w:ascii="inherit" w:hAnsi="inherit"/>
          <w:color w:val="00B050"/>
          <w:sz w:val="27"/>
          <w:szCs w:val="27"/>
        </w:rPr>
      </w:pPr>
      <w:r w:rsidRPr="00897C60">
        <w:rPr>
          <w:rFonts w:ascii="inherit" w:hAnsi="inherit"/>
          <w:color w:val="00B050"/>
          <w:sz w:val="27"/>
          <w:szCs w:val="27"/>
        </w:rPr>
        <w:t>To take complete snapshot of your non-root EBS volume, either stop EC2 instance OR Unmount the volume from instance.</w:t>
      </w:r>
    </w:p>
    <w:p w14:paraId="3E517ACA" w14:textId="77777777" w:rsidR="00151B7C" w:rsidRPr="00897C60" w:rsidRDefault="00151B7C" w:rsidP="00151B7C">
      <w:pPr>
        <w:numPr>
          <w:ilvl w:val="1"/>
          <w:numId w:val="42"/>
        </w:numPr>
        <w:shd w:val="clear" w:color="auto" w:fill="FFFFFF"/>
        <w:spacing w:after="0"/>
        <w:ind w:left="2250"/>
        <w:textAlignment w:val="baseline"/>
        <w:divId w:val="1213736252"/>
        <w:rPr>
          <w:rFonts w:ascii="inherit" w:hAnsi="inherit"/>
          <w:color w:val="00B050"/>
          <w:sz w:val="27"/>
          <w:szCs w:val="27"/>
        </w:rPr>
      </w:pPr>
      <w:r w:rsidRPr="00897C60">
        <w:rPr>
          <w:rFonts w:ascii="inherit" w:hAnsi="inherit"/>
          <w:color w:val="00B050"/>
          <w:sz w:val="27"/>
          <w:szCs w:val="27"/>
        </w:rPr>
        <w:t>Pause all file writes to the volume</w:t>
      </w:r>
    </w:p>
    <w:p w14:paraId="56E06336" w14:textId="77777777" w:rsidR="00151B7C" w:rsidRPr="00897C60" w:rsidRDefault="00151B7C" w:rsidP="00151B7C">
      <w:pPr>
        <w:numPr>
          <w:ilvl w:val="1"/>
          <w:numId w:val="42"/>
        </w:numPr>
        <w:shd w:val="clear" w:color="auto" w:fill="FFFFFF"/>
        <w:spacing w:after="0"/>
        <w:ind w:left="2250"/>
        <w:textAlignment w:val="baseline"/>
        <w:divId w:val="1213736252"/>
        <w:rPr>
          <w:rFonts w:ascii="inherit" w:hAnsi="inherit"/>
          <w:color w:val="00B050"/>
          <w:sz w:val="27"/>
          <w:szCs w:val="27"/>
        </w:rPr>
      </w:pPr>
      <w:r w:rsidRPr="00897C60">
        <w:rPr>
          <w:rFonts w:ascii="inherit" w:hAnsi="inherit"/>
          <w:color w:val="00B050"/>
          <w:sz w:val="27"/>
          <w:szCs w:val="27"/>
        </w:rPr>
        <w:t>Unmount the Volume -&gt; Take Snapshot -&gt; Remount the Volume</w:t>
      </w:r>
    </w:p>
    <w:p w14:paraId="6D702C2D" w14:textId="77777777" w:rsidR="00151B7C" w:rsidRPr="00897C60" w:rsidRDefault="00151B7C" w:rsidP="00151B7C">
      <w:pPr>
        <w:numPr>
          <w:ilvl w:val="0"/>
          <w:numId w:val="42"/>
        </w:numPr>
        <w:shd w:val="clear" w:color="auto" w:fill="FFFFFF"/>
        <w:spacing w:after="0"/>
        <w:ind w:left="1125"/>
        <w:textAlignment w:val="baseline"/>
        <w:divId w:val="1213736252"/>
        <w:rPr>
          <w:rFonts w:ascii="inherit" w:hAnsi="inherit"/>
          <w:color w:val="00B050"/>
          <w:sz w:val="27"/>
          <w:szCs w:val="27"/>
        </w:rPr>
      </w:pPr>
      <w:r w:rsidRPr="00897C60">
        <w:rPr>
          <w:rFonts w:ascii="inherit" w:hAnsi="inherit"/>
          <w:color w:val="00B050"/>
          <w:sz w:val="27"/>
          <w:szCs w:val="27"/>
        </w:rPr>
        <w:t>To create snapshot of root volume, you must stop instance &amp; then take snapshot.</w:t>
      </w:r>
    </w:p>
    <w:p w14:paraId="46679832" w14:textId="1161BBD9" w:rsidR="00151B7C" w:rsidRPr="00897C60" w:rsidRDefault="00151B7C" w:rsidP="00151B7C">
      <w:pPr>
        <w:numPr>
          <w:ilvl w:val="0"/>
          <w:numId w:val="42"/>
        </w:numPr>
        <w:shd w:val="clear" w:color="auto" w:fill="FFFFFF"/>
        <w:spacing w:after="0"/>
        <w:ind w:left="1125"/>
        <w:textAlignment w:val="baseline"/>
        <w:divId w:val="1213736252"/>
        <w:rPr>
          <w:rFonts w:ascii="inherit" w:hAnsi="inherit"/>
          <w:color w:val="00B050"/>
          <w:sz w:val="27"/>
          <w:szCs w:val="27"/>
        </w:rPr>
      </w:pPr>
      <w:r w:rsidRPr="00897C60">
        <w:rPr>
          <w:rFonts w:ascii="inherit" w:hAnsi="inherit"/>
          <w:color w:val="00B050"/>
          <w:sz w:val="27"/>
          <w:szCs w:val="27"/>
        </w:rPr>
        <w:t>You can take snapshot of non-root EBS volume while it is in use by running EC2 instance. That means EBS volume is still accessible when snapshot is in-progress.</w:t>
      </w:r>
    </w:p>
    <w:p w14:paraId="5AC9D56E" w14:textId="277ECC12" w:rsidR="0050768F" w:rsidRPr="00897C60" w:rsidRDefault="0050768F" w:rsidP="0050768F">
      <w:pPr>
        <w:numPr>
          <w:ilvl w:val="0"/>
          <w:numId w:val="42"/>
        </w:numPr>
        <w:shd w:val="clear" w:color="auto" w:fill="FFFFFF"/>
        <w:spacing w:after="0"/>
        <w:ind w:left="1125"/>
        <w:textAlignment w:val="baseline"/>
        <w:divId w:val="1213736252"/>
        <w:rPr>
          <w:rFonts w:ascii="inherit" w:hAnsi="inherit"/>
          <w:color w:val="00B050"/>
          <w:sz w:val="27"/>
          <w:szCs w:val="27"/>
        </w:rPr>
      </w:pPr>
      <w:r w:rsidRPr="00897C60">
        <w:rPr>
          <w:rFonts w:ascii="inherit" w:hAnsi="inherit"/>
          <w:color w:val="00B050"/>
          <w:sz w:val="27"/>
          <w:szCs w:val="27"/>
        </w:rPr>
        <w:t>Recommended ways to create a Snapshot from an EBS volume are</w:t>
      </w:r>
    </w:p>
    <w:p w14:paraId="10253FFC" w14:textId="77777777" w:rsidR="00151B7C" w:rsidRDefault="00151B7C" w:rsidP="0050768F">
      <w:pPr>
        <w:pStyle w:val="Heading2"/>
        <w:shd w:val="clear" w:color="auto" w:fill="FFFFFF"/>
        <w:spacing w:before="0"/>
        <w:textAlignment w:val="baseline"/>
        <w:divId w:val="1213736252"/>
        <w:rPr>
          <w:rFonts w:ascii="inherit" w:hAnsi="inherit"/>
          <w:b w:val="0"/>
          <w:bCs w:val="0"/>
          <w:color w:val="666666"/>
          <w:sz w:val="42"/>
          <w:szCs w:val="42"/>
          <w:bdr w:val="none" w:sz="0" w:space="0" w:color="auto" w:frame="1"/>
        </w:rPr>
      </w:pPr>
    </w:p>
    <w:p w14:paraId="195036AA" w14:textId="60CF6A13" w:rsidR="0050768F" w:rsidRDefault="0050768F" w:rsidP="0050768F">
      <w:pPr>
        <w:pStyle w:val="Heading2"/>
        <w:shd w:val="clear" w:color="auto" w:fill="FFFFFF"/>
        <w:spacing w:before="0"/>
        <w:textAlignment w:val="baseline"/>
        <w:divId w:val="1213736252"/>
        <w:rPr>
          <w:rFonts w:ascii="Georgia" w:hAnsi="Georgia"/>
          <w:b w:val="0"/>
          <w:bCs w:val="0"/>
          <w:color w:val="666666"/>
          <w:sz w:val="42"/>
          <w:szCs w:val="42"/>
        </w:rPr>
      </w:pPr>
      <w:r>
        <w:rPr>
          <w:rFonts w:ascii="inherit" w:hAnsi="inherit"/>
          <w:b w:val="0"/>
          <w:bCs w:val="0"/>
          <w:color w:val="666666"/>
          <w:sz w:val="42"/>
          <w:szCs w:val="42"/>
          <w:bdr w:val="none" w:sz="0" w:space="0" w:color="auto" w:frame="1"/>
        </w:rPr>
        <w:t>EBS Snapshot Deletion</w:t>
      </w:r>
    </w:p>
    <w:p w14:paraId="354DCE02" w14:textId="77777777" w:rsidR="0050768F" w:rsidRPr="00897C60" w:rsidRDefault="0050768F" w:rsidP="0050768F">
      <w:pPr>
        <w:numPr>
          <w:ilvl w:val="0"/>
          <w:numId w:val="43"/>
        </w:numPr>
        <w:shd w:val="clear" w:color="auto" w:fill="FFFFFF"/>
        <w:spacing w:after="0"/>
        <w:ind w:left="1125"/>
        <w:textAlignment w:val="baseline"/>
        <w:divId w:val="1213736252"/>
        <w:rPr>
          <w:rFonts w:ascii="inherit" w:hAnsi="inherit"/>
          <w:color w:val="00B050"/>
          <w:sz w:val="27"/>
          <w:szCs w:val="27"/>
        </w:rPr>
      </w:pPr>
      <w:r w:rsidRPr="00897C60">
        <w:rPr>
          <w:rFonts w:ascii="inherit" w:hAnsi="inherit"/>
          <w:color w:val="00B050"/>
          <w:sz w:val="27"/>
          <w:szCs w:val="27"/>
        </w:rPr>
        <w:t>When a snapshot is deleted only the data exclusive to that snapshot is removed.</w:t>
      </w:r>
    </w:p>
    <w:p w14:paraId="04E4E9B0" w14:textId="77777777" w:rsidR="0050768F" w:rsidRPr="00897C60" w:rsidRDefault="0050768F" w:rsidP="0050768F">
      <w:pPr>
        <w:numPr>
          <w:ilvl w:val="0"/>
          <w:numId w:val="43"/>
        </w:numPr>
        <w:shd w:val="clear" w:color="auto" w:fill="FFFFFF"/>
        <w:spacing w:after="0"/>
        <w:ind w:left="1125"/>
        <w:textAlignment w:val="baseline"/>
        <w:divId w:val="1213736252"/>
        <w:rPr>
          <w:rFonts w:ascii="inherit" w:hAnsi="inherit"/>
          <w:color w:val="00B050"/>
          <w:sz w:val="27"/>
          <w:szCs w:val="27"/>
        </w:rPr>
      </w:pPr>
      <w:r w:rsidRPr="00897C60">
        <w:rPr>
          <w:rFonts w:ascii="inherit" w:hAnsi="inherit"/>
          <w:color w:val="00B050"/>
          <w:sz w:val="27"/>
          <w:szCs w:val="27"/>
        </w:rPr>
        <w:t>Deleting previous snapshots of a volume do not affect your ability to restore volumes from later snapshots of that volume.</w:t>
      </w:r>
    </w:p>
    <w:p w14:paraId="5CE5B8F0" w14:textId="77777777" w:rsidR="0050768F" w:rsidRDefault="0050768F" w:rsidP="0050768F">
      <w:pPr>
        <w:numPr>
          <w:ilvl w:val="0"/>
          <w:numId w:val="43"/>
        </w:numPr>
        <w:shd w:val="clear" w:color="auto" w:fill="FFFFFF"/>
        <w:spacing w:after="0"/>
        <w:ind w:left="1125"/>
        <w:textAlignment w:val="baseline"/>
        <w:divId w:val="1213736252"/>
        <w:rPr>
          <w:rFonts w:ascii="inherit" w:hAnsi="inherit"/>
          <w:color w:val="666666"/>
          <w:sz w:val="27"/>
          <w:szCs w:val="27"/>
        </w:rPr>
      </w:pPr>
      <w:r>
        <w:rPr>
          <w:rFonts w:ascii="inherit" w:hAnsi="inherit"/>
          <w:color w:val="666666"/>
          <w:sz w:val="27"/>
          <w:szCs w:val="27"/>
        </w:rPr>
        <w:t>Active snapshots contain all of the information needed to restore your data (from the time the snapshot was taken) to a new EBS volume.</w:t>
      </w:r>
    </w:p>
    <w:p w14:paraId="73F4AB46" w14:textId="77777777" w:rsidR="0050768F" w:rsidRPr="00897C60" w:rsidRDefault="0050768F" w:rsidP="0050768F">
      <w:pPr>
        <w:numPr>
          <w:ilvl w:val="0"/>
          <w:numId w:val="43"/>
        </w:numPr>
        <w:shd w:val="clear" w:color="auto" w:fill="FFFFFF"/>
        <w:spacing w:after="0"/>
        <w:ind w:left="1125"/>
        <w:textAlignment w:val="baseline"/>
        <w:divId w:val="1213736252"/>
        <w:rPr>
          <w:rFonts w:ascii="inherit" w:hAnsi="inherit"/>
          <w:color w:val="00B050"/>
          <w:sz w:val="27"/>
          <w:szCs w:val="27"/>
        </w:rPr>
      </w:pPr>
      <w:r w:rsidRPr="00897C60">
        <w:rPr>
          <w:rFonts w:ascii="inherit" w:hAnsi="inherit"/>
          <w:color w:val="00B050"/>
          <w:sz w:val="27"/>
          <w:szCs w:val="27"/>
        </w:rPr>
        <w:t>Even though snapshots are saved incrementally, </w:t>
      </w:r>
      <w:r w:rsidRPr="00897C60">
        <w:rPr>
          <w:rStyle w:val="Strong"/>
          <w:rFonts w:ascii="inherit" w:hAnsi="inherit"/>
          <w:color w:val="00B050"/>
          <w:sz w:val="27"/>
          <w:szCs w:val="27"/>
          <w:bdr w:val="none" w:sz="0" w:space="0" w:color="auto" w:frame="1"/>
        </w:rPr>
        <w:t>the snapshot deletion process is designed so that you need to retain only the most recent snapshot in order to restore the volume</w:t>
      </w:r>
      <w:r w:rsidRPr="00897C60">
        <w:rPr>
          <w:rFonts w:ascii="inherit" w:hAnsi="inherit"/>
          <w:color w:val="00B050"/>
          <w:sz w:val="27"/>
          <w:szCs w:val="27"/>
        </w:rPr>
        <w:t>.</w:t>
      </w:r>
    </w:p>
    <w:p w14:paraId="0C5B7F57" w14:textId="77777777" w:rsidR="0050768F" w:rsidRDefault="0050768F" w:rsidP="0050768F">
      <w:pPr>
        <w:numPr>
          <w:ilvl w:val="0"/>
          <w:numId w:val="43"/>
        </w:numPr>
        <w:shd w:val="clear" w:color="auto" w:fill="FFFFFF"/>
        <w:spacing w:after="0"/>
        <w:ind w:left="1125"/>
        <w:textAlignment w:val="baseline"/>
        <w:divId w:val="1213736252"/>
        <w:rPr>
          <w:rFonts w:ascii="inherit" w:hAnsi="inherit"/>
          <w:color w:val="666666"/>
          <w:sz w:val="27"/>
          <w:szCs w:val="27"/>
        </w:rPr>
      </w:pPr>
      <w:r>
        <w:rPr>
          <w:rFonts w:ascii="inherit" w:hAnsi="inherit"/>
          <w:color w:val="666666"/>
          <w:sz w:val="27"/>
          <w:szCs w:val="27"/>
        </w:rPr>
        <w:t>Snapshot of the root device of an EBS volume used by a registered AMI can’t be deleted. AMI needs to be deregistered to be able to delete the snapshot</w:t>
      </w:r>
    </w:p>
    <w:p w14:paraId="2D30D717" w14:textId="77777777" w:rsidR="0050768F" w:rsidRDefault="0050768F" w:rsidP="0050768F">
      <w:pPr>
        <w:pStyle w:val="Heading2"/>
        <w:shd w:val="clear" w:color="auto" w:fill="FFFFFF"/>
        <w:spacing w:before="0"/>
        <w:textAlignment w:val="baseline"/>
        <w:divId w:val="1213736252"/>
        <w:rPr>
          <w:rFonts w:ascii="Georgia" w:hAnsi="Georgia"/>
          <w:b w:val="0"/>
          <w:bCs w:val="0"/>
          <w:color w:val="666666"/>
          <w:sz w:val="42"/>
          <w:szCs w:val="42"/>
        </w:rPr>
      </w:pPr>
      <w:r>
        <w:rPr>
          <w:rFonts w:ascii="inherit" w:hAnsi="inherit"/>
          <w:b w:val="0"/>
          <w:bCs w:val="0"/>
          <w:color w:val="666666"/>
          <w:sz w:val="42"/>
          <w:szCs w:val="42"/>
          <w:bdr w:val="none" w:sz="0" w:space="0" w:color="auto" w:frame="1"/>
        </w:rPr>
        <w:t>EBS Snapshot Copy</w:t>
      </w:r>
    </w:p>
    <w:p w14:paraId="45B866D2" w14:textId="77777777" w:rsidR="0050768F" w:rsidRDefault="0050768F" w:rsidP="0050768F">
      <w:pPr>
        <w:numPr>
          <w:ilvl w:val="0"/>
          <w:numId w:val="44"/>
        </w:numPr>
        <w:shd w:val="clear" w:color="auto" w:fill="FFFFFF"/>
        <w:spacing w:after="0"/>
        <w:ind w:left="1125"/>
        <w:textAlignment w:val="baseline"/>
        <w:divId w:val="1213736252"/>
        <w:rPr>
          <w:rFonts w:ascii="inherit" w:hAnsi="inherit"/>
          <w:color w:val="666666"/>
          <w:sz w:val="27"/>
          <w:szCs w:val="27"/>
        </w:rPr>
      </w:pPr>
      <w:r w:rsidRPr="00450449">
        <w:rPr>
          <w:rStyle w:val="Strong"/>
          <w:rFonts w:ascii="inherit" w:hAnsi="inherit"/>
          <w:color w:val="00B050"/>
          <w:sz w:val="27"/>
          <w:szCs w:val="27"/>
          <w:bdr w:val="none" w:sz="0" w:space="0" w:color="auto" w:frame="1"/>
        </w:rPr>
        <w:t>Snapshots are constrained to the region</w:t>
      </w:r>
      <w:r w:rsidRPr="00450449">
        <w:rPr>
          <w:rFonts w:ascii="inherit" w:hAnsi="inherit"/>
          <w:color w:val="00B050"/>
          <w:sz w:val="27"/>
          <w:szCs w:val="27"/>
        </w:rPr>
        <w:t> in which they are created and can be used to launch EBS volumes within the same region only</w:t>
      </w:r>
    </w:p>
    <w:p w14:paraId="4E4D5B7B" w14:textId="77777777" w:rsidR="0050768F" w:rsidRPr="00450449" w:rsidRDefault="0050768F" w:rsidP="0050768F">
      <w:pPr>
        <w:numPr>
          <w:ilvl w:val="0"/>
          <w:numId w:val="44"/>
        </w:numPr>
        <w:shd w:val="clear" w:color="auto" w:fill="FFFFFF"/>
        <w:spacing w:after="0"/>
        <w:ind w:left="1125"/>
        <w:textAlignment w:val="baseline"/>
        <w:divId w:val="1213736252"/>
        <w:rPr>
          <w:rFonts w:ascii="inherit" w:hAnsi="inherit"/>
          <w:color w:val="00B050"/>
          <w:sz w:val="27"/>
          <w:szCs w:val="27"/>
        </w:rPr>
      </w:pPr>
      <w:r w:rsidRPr="00450449">
        <w:rPr>
          <w:rFonts w:ascii="inherit" w:hAnsi="inherit"/>
          <w:color w:val="00B050"/>
          <w:sz w:val="27"/>
          <w:szCs w:val="27"/>
        </w:rPr>
        <w:t>Snapshots can be </w:t>
      </w:r>
      <w:r w:rsidRPr="00450449">
        <w:rPr>
          <w:rStyle w:val="Strong"/>
          <w:rFonts w:ascii="inherit" w:hAnsi="inherit"/>
          <w:color w:val="00B050"/>
          <w:sz w:val="27"/>
          <w:szCs w:val="27"/>
          <w:bdr w:val="none" w:sz="0" w:space="0" w:color="auto" w:frame="1"/>
        </w:rPr>
        <w:t>copied across regions</w:t>
      </w:r>
      <w:r w:rsidRPr="00450449">
        <w:rPr>
          <w:rFonts w:ascii="inherit" w:hAnsi="inherit"/>
          <w:color w:val="00B050"/>
          <w:sz w:val="27"/>
          <w:szCs w:val="27"/>
        </w:rPr>
        <w:t> to make it easier to leverage multiple regions for geographical expansion, data center migration, and disaster recovery</w:t>
      </w:r>
    </w:p>
    <w:p w14:paraId="08BB6BAF" w14:textId="77777777" w:rsidR="0050768F" w:rsidRPr="00450449" w:rsidRDefault="0050768F" w:rsidP="0050768F">
      <w:pPr>
        <w:numPr>
          <w:ilvl w:val="0"/>
          <w:numId w:val="44"/>
        </w:numPr>
        <w:shd w:val="clear" w:color="auto" w:fill="FFFFFF"/>
        <w:spacing w:after="0"/>
        <w:ind w:left="1125"/>
        <w:textAlignment w:val="baseline"/>
        <w:divId w:val="1213736252"/>
        <w:rPr>
          <w:rFonts w:ascii="inherit" w:hAnsi="inherit"/>
          <w:color w:val="00B050"/>
          <w:sz w:val="27"/>
          <w:szCs w:val="27"/>
        </w:rPr>
      </w:pPr>
      <w:r w:rsidRPr="00450449">
        <w:rPr>
          <w:rFonts w:ascii="inherit" w:hAnsi="inherit"/>
          <w:color w:val="00B050"/>
          <w:sz w:val="27"/>
          <w:szCs w:val="27"/>
        </w:rPr>
        <w:t>Snapshots are copied with S3 server-side encryption (256-bit Advanced Encryption Standard) to encrypt the data and the snapshot copy receives a snapshot ID that’s different from the original snapshot’s ID.</w:t>
      </w:r>
    </w:p>
    <w:p w14:paraId="191EBE91" w14:textId="77777777" w:rsidR="0050768F" w:rsidRDefault="0050768F" w:rsidP="0050768F">
      <w:pPr>
        <w:numPr>
          <w:ilvl w:val="0"/>
          <w:numId w:val="44"/>
        </w:numPr>
        <w:shd w:val="clear" w:color="auto" w:fill="FFFFFF"/>
        <w:spacing w:after="0"/>
        <w:ind w:left="1125"/>
        <w:textAlignment w:val="baseline"/>
        <w:divId w:val="1213736252"/>
        <w:rPr>
          <w:rFonts w:ascii="inherit" w:hAnsi="inherit"/>
          <w:color w:val="666666"/>
          <w:sz w:val="27"/>
          <w:szCs w:val="27"/>
        </w:rPr>
      </w:pPr>
      <w:r w:rsidRPr="00450449">
        <w:rPr>
          <w:rFonts w:ascii="inherit" w:hAnsi="inherit"/>
          <w:color w:val="00B050"/>
          <w:sz w:val="27"/>
          <w:szCs w:val="27"/>
        </w:rPr>
        <w:t>User-defined tags are not copied from the source to the new snapshot</w:t>
      </w:r>
      <w:r>
        <w:rPr>
          <w:rFonts w:ascii="inherit" w:hAnsi="inherit"/>
          <w:color w:val="666666"/>
          <w:sz w:val="27"/>
          <w:szCs w:val="27"/>
        </w:rPr>
        <w:t>.</w:t>
      </w:r>
    </w:p>
    <w:p w14:paraId="4B8177AC" w14:textId="77777777" w:rsidR="0050768F" w:rsidRPr="00450449" w:rsidRDefault="0050768F" w:rsidP="0050768F">
      <w:pPr>
        <w:numPr>
          <w:ilvl w:val="0"/>
          <w:numId w:val="44"/>
        </w:numPr>
        <w:shd w:val="clear" w:color="auto" w:fill="FFFFFF"/>
        <w:spacing w:after="0"/>
        <w:ind w:left="1125"/>
        <w:textAlignment w:val="baseline"/>
        <w:divId w:val="1213736252"/>
        <w:rPr>
          <w:rFonts w:ascii="inherit" w:hAnsi="inherit"/>
          <w:color w:val="00B050"/>
          <w:sz w:val="27"/>
          <w:szCs w:val="27"/>
        </w:rPr>
      </w:pPr>
      <w:r w:rsidRPr="00450449">
        <w:rPr>
          <w:rFonts w:ascii="inherit" w:hAnsi="inherit"/>
          <w:color w:val="00B050"/>
          <w:sz w:val="27"/>
          <w:szCs w:val="27"/>
        </w:rPr>
        <w:t>First Snapshot copy to another region is always a full copy, while the rest are always </w:t>
      </w:r>
      <w:r w:rsidRPr="00450449">
        <w:rPr>
          <w:rStyle w:val="Strong"/>
          <w:rFonts w:ascii="inherit" w:hAnsi="inherit"/>
          <w:color w:val="00B050"/>
          <w:sz w:val="27"/>
          <w:szCs w:val="27"/>
          <w:bdr w:val="none" w:sz="0" w:space="0" w:color="auto" w:frame="1"/>
        </w:rPr>
        <w:t>incremental</w:t>
      </w:r>
      <w:r w:rsidRPr="00450449">
        <w:rPr>
          <w:rFonts w:ascii="inherit" w:hAnsi="inherit"/>
          <w:color w:val="00B050"/>
          <w:sz w:val="27"/>
          <w:szCs w:val="27"/>
        </w:rPr>
        <w:t>.</w:t>
      </w:r>
    </w:p>
    <w:p w14:paraId="40D8E7C3" w14:textId="77777777" w:rsidR="0050768F" w:rsidRPr="00450449" w:rsidRDefault="0050768F" w:rsidP="0050768F">
      <w:pPr>
        <w:numPr>
          <w:ilvl w:val="0"/>
          <w:numId w:val="44"/>
        </w:numPr>
        <w:shd w:val="clear" w:color="auto" w:fill="FFFFFF"/>
        <w:spacing w:after="0"/>
        <w:ind w:left="1125"/>
        <w:textAlignment w:val="baseline"/>
        <w:divId w:val="1213736252"/>
        <w:rPr>
          <w:rFonts w:ascii="inherit" w:hAnsi="inherit"/>
          <w:color w:val="00B050"/>
          <w:sz w:val="27"/>
          <w:szCs w:val="27"/>
        </w:rPr>
      </w:pPr>
      <w:r w:rsidRPr="00450449">
        <w:rPr>
          <w:rFonts w:ascii="inherit" w:hAnsi="inherit"/>
          <w:color w:val="00B050"/>
          <w:sz w:val="27"/>
          <w:szCs w:val="27"/>
        </w:rPr>
        <w:t>When a snapshot is copied,</w:t>
      </w:r>
    </w:p>
    <w:p w14:paraId="5C3FFB5B" w14:textId="77777777" w:rsidR="0050768F" w:rsidRPr="00450449" w:rsidRDefault="0050768F" w:rsidP="0050768F">
      <w:pPr>
        <w:numPr>
          <w:ilvl w:val="1"/>
          <w:numId w:val="44"/>
        </w:numPr>
        <w:shd w:val="clear" w:color="auto" w:fill="FFFFFF"/>
        <w:spacing w:after="0"/>
        <w:ind w:left="2250"/>
        <w:textAlignment w:val="baseline"/>
        <w:divId w:val="1213736252"/>
        <w:rPr>
          <w:rFonts w:ascii="inherit" w:hAnsi="inherit"/>
          <w:color w:val="00B050"/>
          <w:sz w:val="27"/>
          <w:szCs w:val="27"/>
        </w:rPr>
      </w:pPr>
      <w:r w:rsidRPr="00450449">
        <w:rPr>
          <w:rFonts w:ascii="inherit" w:hAnsi="inherit"/>
          <w:color w:val="00B050"/>
          <w:sz w:val="27"/>
          <w:szCs w:val="27"/>
        </w:rPr>
        <w:t>it can be encrypted if currently unencrypted or</w:t>
      </w:r>
    </w:p>
    <w:p w14:paraId="1D9AB1E5" w14:textId="77777777" w:rsidR="0050768F" w:rsidRPr="00450449" w:rsidRDefault="0050768F" w:rsidP="0050768F">
      <w:pPr>
        <w:numPr>
          <w:ilvl w:val="1"/>
          <w:numId w:val="44"/>
        </w:numPr>
        <w:shd w:val="clear" w:color="auto" w:fill="FFFFFF"/>
        <w:spacing w:after="0"/>
        <w:ind w:left="2250"/>
        <w:textAlignment w:val="baseline"/>
        <w:divId w:val="1213736252"/>
        <w:rPr>
          <w:rFonts w:ascii="inherit" w:hAnsi="inherit"/>
          <w:color w:val="00B050"/>
          <w:sz w:val="27"/>
          <w:szCs w:val="27"/>
        </w:rPr>
      </w:pPr>
      <w:r w:rsidRPr="00450449">
        <w:rPr>
          <w:rFonts w:ascii="inherit" w:hAnsi="inherit"/>
          <w:color w:val="00B050"/>
          <w:sz w:val="27"/>
          <w:szCs w:val="27"/>
        </w:rPr>
        <w:t>can be encrypted using a different encryption key. Changing the encryption status of a snapshot or using a non-default EBS CMK during a copy operation always results in a full copy (not incremental)</w:t>
      </w:r>
    </w:p>
    <w:p w14:paraId="52A75DE1" w14:textId="267A502D" w:rsidR="0050768F" w:rsidRDefault="0050768F" w:rsidP="0050768F">
      <w:pPr>
        <w:pStyle w:val="Heading2"/>
        <w:shd w:val="clear" w:color="auto" w:fill="FFFFFF"/>
        <w:spacing w:before="0"/>
        <w:textAlignment w:val="baseline"/>
        <w:divId w:val="1213736252"/>
        <w:rPr>
          <w:rFonts w:ascii="inherit" w:hAnsi="inherit"/>
          <w:b w:val="0"/>
          <w:bCs w:val="0"/>
          <w:color w:val="666666"/>
          <w:sz w:val="42"/>
          <w:szCs w:val="42"/>
          <w:bdr w:val="none" w:sz="0" w:space="0" w:color="auto" w:frame="1"/>
        </w:rPr>
      </w:pPr>
      <w:r>
        <w:rPr>
          <w:rFonts w:ascii="inherit" w:hAnsi="inherit"/>
          <w:b w:val="0"/>
          <w:bCs w:val="0"/>
          <w:color w:val="666666"/>
          <w:sz w:val="42"/>
          <w:szCs w:val="42"/>
          <w:bdr w:val="none" w:sz="0" w:space="0" w:color="auto" w:frame="1"/>
        </w:rPr>
        <w:t>EBS Snapshot Sharing</w:t>
      </w:r>
    </w:p>
    <w:p w14:paraId="3D628F4D" w14:textId="09205A13" w:rsidR="00450449" w:rsidRDefault="00450449" w:rsidP="00450449">
      <w:pPr>
        <w:divId w:val="1213736252"/>
      </w:pPr>
    </w:p>
    <w:p w14:paraId="392C45A6" w14:textId="72386FA1" w:rsidR="00450449" w:rsidRPr="00450449" w:rsidRDefault="00450449" w:rsidP="00450449">
      <w:pPr>
        <w:divId w:val="1213736252"/>
      </w:pPr>
      <w:r>
        <w:rPr>
          <w:noProof/>
        </w:rPr>
        <w:drawing>
          <wp:inline distT="0" distB="0" distL="0" distR="0" wp14:anchorId="7A1F5C76" wp14:editId="7F72AB37">
            <wp:extent cx="8225972" cy="3309505"/>
            <wp:effectExtent l="0" t="0" r="381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231446" cy="3311707"/>
                    </a:xfrm>
                    <a:prstGeom prst="rect">
                      <a:avLst/>
                    </a:prstGeom>
                  </pic:spPr>
                </pic:pic>
              </a:graphicData>
            </a:graphic>
          </wp:inline>
        </w:drawing>
      </w:r>
    </w:p>
    <w:p w14:paraId="79C969B6" w14:textId="77777777" w:rsidR="0050768F" w:rsidRPr="00450449" w:rsidRDefault="0050768F" w:rsidP="0050768F">
      <w:pPr>
        <w:numPr>
          <w:ilvl w:val="0"/>
          <w:numId w:val="45"/>
        </w:numPr>
        <w:shd w:val="clear" w:color="auto" w:fill="FFFFFF"/>
        <w:spacing w:after="0"/>
        <w:ind w:left="1125"/>
        <w:textAlignment w:val="baseline"/>
        <w:divId w:val="1213736252"/>
        <w:rPr>
          <w:rFonts w:ascii="inherit" w:hAnsi="inherit"/>
          <w:color w:val="00B050"/>
          <w:sz w:val="27"/>
          <w:szCs w:val="27"/>
        </w:rPr>
      </w:pPr>
      <w:r w:rsidRPr="00450449">
        <w:rPr>
          <w:rFonts w:ascii="inherit" w:hAnsi="inherit"/>
          <w:color w:val="00B050"/>
          <w:sz w:val="27"/>
          <w:szCs w:val="27"/>
        </w:rPr>
        <w:t>Snapshots can be shared by making them </w:t>
      </w:r>
      <w:r w:rsidRPr="00450449">
        <w:rPr>
          <w:rStyle w:val="Strong"/>
          <w:rFonts w:ascii="inherit" w:hAnsi="inherit"/>
          <w:color w:val="00B050"/>
          <w:sz w:val="27"/>
          <w:szCs w:val="27"/>
          <w:bdr w:val="none" w:sz="0" w:space="0" w:color="auto" w:frame="1"/>
        </w:rPr>
        <w:t>public</w:t>
      </w:r>
      <w:r w:rsidRPr="00450449">
        <w:rPr>
          <w:rFonts w:ascii="inherit" w:hAnsi="inherit"/>
          <w:color w:val="00B050"/>
          <w:sz w:val="27"/>
          <w:szCs w:val="27"/>
        </w:rPr>
        <w:t> or with specific AWS accounts by modifying the access permissions of the snapshots</w:t>
      </w:r>
    </w:p>
    <w:p w14:paraId="3EE95750" w14:textId="77777777" w:rsidR="0050768F" w:rsidRPr="00450449" w:rsidRDefault="0050768F" w:rsidP="0050768F">
      <w:pPr>
        <w:numPr>
          <w:ilvl w:val="0"/>
          <w:numId w:val="45"/>
        </w:numPr>
        <w:shd w:val="clear" w:color="auto" w:fill="FFFFFF"/>
        <w:spacing w:after="0"/>
        <w:ind w:left="1125"/>
        <w:textAlignment w:val="baseline"/>
        <w:divId w:val="1213736252"/>
        <w:rPr>
          <w:rFonts w:ascii="inherit" w:hAnsi="inherit"/>
          <w:b/>
          <w:bCs/>
          <w:color w:val="00B050"/>
          <w:sz w:val="27"/>
          <w:szCs w:val="27"/>
        </w:rPr>
      </w:pPr>
      <w:r w:rsidRPr="00450449">
        <w:rPr>
          <w:rFonts w:ascii="inherit" w:hAnsi="inherit"/>
          <w:b/>
          <w:bCs/>
          <w:color w:val="00B050"/>
          <w:sz w:val="27"/>
          <w:szCs w:val="27"/>
        </w:rPr>
        <w:t>Encrypted snapshots cannot be made available publicly.</w:t>
      </w:r>
    </w:p>
    <w:p w14:paraId="3812E973" w14:textId="1E386960" w:rsidR="0050768F" w:rsidRPr="00450449" w:rsidRDefault="0050768F" w:rsidP="00F613A6">
      <w:pPr>
        <w:numPr>
          <w:ilvl w:val="0"/>
          <w:numId w:val="45"/>
        </w:numPr>
        <w:shd w:val="clear" w:color="auto" w:fill="FFFFFF"/>
        <w:spacing w:after="0"/>
        <w:ind w:left="1125"/>
        <w:textAlignment w:val="baseline"/>
        <w:divId w:val="1213736252"/>
        <w:rPr>
          <w:rFonts w:ascii="inherit" w:hAnsi="inherit"/>
          <w:b/>
          <w:bCs/>
          <w:color w:val="00B050"/>
          <w:sz w:val="27"/>
          <w:szCs w:val="27"/>
        </w:rPr>
      </w:pPr>
      <w:del w:id="5" w:author="Unknown">
        <w:r w:rsidRPr="00450449">
          <w:rPr>
            <w:rStyle w:val="Strong"/>
            <w:rFonts w:ascii="inherit" w:hAnsi="inherit"/>
            <w:b w:val="0"/>
            <w:bCs w:val="0"/>
            <w:color w:val="00B050"/>
            <w:sz w:val="27"/>
            <w:szCs w:val="27"/>
            <w:bdr w:val="none" w:sz="0" w:space="0" w:color="auto" w:frame="1"/>
          </w:rPr>
          <w:delText>Only unencrypted snapshots can be shared. Encrypted snapshots cannot be shared between accounts or made public</w:delText>
        </w:r>
      </w:del>
      <w:r w:rsidRPr="00450449">
        <w:rPr>
          <w:rFonts w:ascii="inherit" w:hAnsi="inherit"/>
          <w:b/>
          <w:bCs/>
          <w:color w:val="00B050"/>
          <w:sz w:val="27"/>
          <w:szCs w:val="27"/>
        </w:rPr>
        <w:t>Encrypted snapshot can be shared with specific AWS accounts by sharing the custom CMK key used must also be shared to encrypt it</w:t>
      </w:r>
    </w:p>
    <w:p w14:paraId="4892BE10" w14:textId="77777777" w:rsidR="0050768F" w:rsidRDefault="0050768F" w:rsidP="0050768F">
      <w:pPr>
        <w:numPr>
          <w:ilvl w:val="0"/>
          <w:numId w:val="45"/>
        </w:numPr>
        <w:shd w:val="clear" w:color="auto" w:fill="FFFFFF"/>
        <w:spacing w:after="0"/>
        <w:ind w:left="1125"/>
        <w:textAlignment w:val="baseline"/>
        <w:divId w:val="1213736252"/>
        <w:rPr>
          <w:rFonts w:ascii="inherit" w:hAnsi="inherit"/>
          <w:color w:val="666666"/>
          <w:sz w:val="27"/>
          <w:szCs w:val="27"/>
        </w:rPr>
      </w:pPr>
      <w:r w:rsidRPr="00450449">
        <w:rPr>
          <w:rFonts w:ascii="inherit" w:hAnsi="inherit"/>
          <w:color w:val="00B050"/>
          <w:sz w:val="27"/>
          <w:szCs w:val="27"/>
        </w:rPr>
        <w:t>Cross-account permissions may be applied to a custom key either when it is created or at a later time</w:t>
      </w:r>
      <w:r>
        <w:rPr>
          <w:rFonts w:ascii="inherit" w:hAnsi="inherit"/>
          <w:color w:val="666666"/>
          <w:sz w:val="27"/>
          <w:szCs w:val="27"/>
        </w:rPr>
        <w:t>.</w:t>
      </w:r>
    </w:p>
    <w:p w14:paraId="40924B1F" w14:textId="77777777" w:rsidR="0050768F" w:rsidRPr="00450449" w:rsidRDefault="0050768F" w:rsidP="0050768F">
      <w:pPr>
        <w:numPr>
          <w:ilvl w:val="0"/>
          <w:numId w:val="45"/>
        </w:numPr>
        <w:shd w:val="clear" w:color="auto" w:fill="FFFFFF"/>
        <w:spacing w:after="0"/>
        <w:ind w:left="1125"/>
        <w:textAlignment w:val="baseline"/>
        <w:divId w:val="1213736252"/>
        <w:rPr>
          <w:rFonts w:ascii="inherit" w:hAnsi="inherit"/>
          <w:b/>
          <w:bCs/>
          <w:color w:val="00B050"/>
          <w:sz w:val="27"/>
          <w:szCs w:val="27"/>
        </w:rPr>
      </w:pPr>
      <w:r w:rsidRPr="00450449">
        <w:rPr>
          <w:rFonts w:ascii="inherit" w:hAnsi="inherit"/>
          <w:b/>
          <w:bCs/>
          <w:color w:val="00B050"/>
          <w:sz w:val="27"/>
          <w:szCs w:val="27"/>
        </w:rPr>
        <w:t>Users, with access to snapshots, can copy the snapshot and create their own EBS volumes based on the snapshot while the original snapshot remains unaffected</w:t>
      </w:r>
    </w:p>
    <w:p w14:paraId="32B7DAA5" w14:textId="5CE72400" w:rsidR="00151B7C" w:rsidRDefault="0050768F" w:rsidP="00151B7C">
      <w:pPr>
        <w:numPr>
          <w:ilvl w:val="0"/>
          <w:numId w:val="45"/>
        </w:numPr>
        <w:shd w:val="clear" w:color="auto" w:fill="FFFFFF"/>
        <w:spacing w:after="0"/>
        <w:ind w:left="1125"/>
        <w:textAlignment w:val="baseline"/>
        <w:divId w:val="1213736252"/>
        <w:rPr>
          <w:rFonts w:ascii="inherit" w:hAnsi="inherit"/>
          <w:b/>
          <w:bCs/>
          <w:color w:val="00B050"/>
          <w:sz w:val="27"/>
          <w:szCs w:val="27"/>
        </w:rPr>
      </w:pPr>
      <w:r w:rsidRPr="00450449">
        <w:rPr>
          <w:rFonts w:ascii="inherit" w:hAnsi="inherit"/>
          <w:b/>
          <w:bCs/>
          <w:color w:val="00B050"/>
          <w:sz w:val="27"/>
          <w:szCs w:val="27"/>
        </w:rPr>
        <w:t>AWS prevents you from sharing snapshots that were encrypted with the default CMK</w:t>
      </w:r>
      <w:r w:rsidR="009954F7" w:rsidRPr="00450449">
        <w:rPr>
          <w:rFonts w:ascii="inherit" w:hAnsi="inherit"/>
          <w:b/>
          <w:bCs/>
          <w:color w:val="00B050"/>
          <w:sz w:val="27"/>
          <w:szCs w:val="27"/>
        </w:rPr>
        <w:t>.</w:t>
      </w:r>
    </w:p>
    <w:p w14:paraId="2A5CF51C" w14:textId="57B4C14C" w:rsidR="00593CB6" w:rsidRPr="00450449" w:rsidRDefault="00593CB6" w:rsidP="00593CB6">
      <w:pPr>
        <w:shd w:val="clear" w:color="auto" w:fill="FFFFFF"/>
        <w:spacing w:after="0"/>
        <w:ind w:left="1125"/>
        <w:textAlignment w:val="baseline"/>
        <w:divId w:val="1213736252"/>
        <w:rPr>
          <w:rFonts w:ascii="inherit" w:hAnsi="inherit"/>
          <w:b/>
          <w:bCs/>
          <w:color w:val="00B050"/>
          <w:sz w:val="27"/>
          <w:szCs w:val="27"/>
        </w:rPr>
      </w:pPr>
      <w:r>
        <w:rPr>
          <w:noProof/>
        </w:rPr>
        <w:drawing>
          <wp:inline distT="0" distB="0" distL="0" distR="0" wp14:anchorId="4C686E75" wp14:editId="66440657">
            <wp:extent cx="7926531" cy="235491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931012" cy="2356242"/>
                    </a:xfrm>
                    <a:prstGeom prst="rect">
                      <a:avLst/>
                    </a:prstGeom>
                  </pic:spPr>
                </pic:pic>
              </a:graphicData>
            </a:graphic>
          </wp:inline>
        </w:drawing>
      </w:r>
    </w:p>
    <w:p w14:paraId="0B93B31B" w14:textId="77777777" w:rsidR="00151B7C" w:rsidRDefault="00151B7C" w:rsidP="00151B7C">
      <w:pPr>
        <w:numPr>
          <w:ilvl w:val="0"/>
          <w:numId w:val="45"/>
        </w:numPr>
        <w:shd w:val="clear" w:color="auto" w:fill="FFFFFF"/>
        <w:spacing w:after="0"/>
        <w:ind w:left="1125"/>
        <w:textAlignment w:val="baseline"/>
        <w:divId w:val="1213736252"/>
        <w:rPr>
          <w:rFonts w:ascii="inherit" w:hAnsi="inherit"/>
          <w:color w:val="666666"/>
          <w:sz w:val="27"/>
          <w:szCs w:val="27"/>
        </w:rPr>
      </w:pPr>
      <w:r w:rsidRPr="00450449">
        <w:rPr>
          <w:rFonts w:ascii="inherit" w:hAnsi="inherit"/>
          <w:b/>
          <w:bCs/>
          <w:color w:val="00B050"/>
          <w:sz w:val="27"/>
          <w:szCs w:val="27"/>
        </w:rPr>
        <w:t>You can share your unencrypted snapshots with AWS community by making them public</w:t>
      </w:r>
      <w:r w:rsidRPr="00151B7C">
        <w:rPr>
          <w:rFonts w:ascii="inherit" w:hAnsi="inherit"/>
          <w:color w:val="666666"/>
          <w:sz w:val="27"/>
          <w:szCs w:val="27"/>
        </w:rPr>
        <w:t>.</w:t>
      </w:r>
    </w:p>
    <w:p w14:paraId="3168F391" w14:textId="77777777" w:rsidR="00151B7C" w:rsidRDefault="00151B7C" w:rsidP="00151B7C">
      <w:pPr>
        <w:numPr>
          <w:ilvl w:val="0"/>
          <w:numId w:val="45"/>
        </w:numPr>
        <w:shd w:val="clear" w:color="auto" w:fill="FFFFFF"/>
        <w:spacing w:after="0"/>
        <w:ind w:left="1125"/>
        <w:textAlignment w:val="baseline"/>
        <w:divId w:val="1213736252"/>
        <w:rPr>
          <w:rFonts w:ascii="inherit" w:hAnsi="inherit"/>
          <w:color w:val="666666"/>
          <w:sz w:val="27"/>
          <w:szCs w:val="27"/>
        </w:rPr>
      </w:pPr>
      <w:r w:rsidRPr="00151B7C">
        <w:rPr>
          <w:rFonts w:ascii="inherit" w:hAnsi="inherit"/>
          <w:color w:val="666666"/>
          <w:sz w:val="27"/>
          <w:szCs w:val="27"/>
        </w:rPr>
        <w:t>You can also share unencrypted snapshots with selected account by making them private &amp; granting permission to those account.</w:t>
      </w:r>
    </w:p>
    <w:p w14:paraId="3BA2DE9E" w14:textId="77777777" w:rsidR="00151B7C" w:rsidRPr="00450449" w:rsidRDefault="00151B7C" w:rsidP="00151B7C">
      <w:pPr>
        <w:numPr>
          <w:ilvl w:val="0"/>
          <w:numId w:val="45"/>
        </w:numPr>
        <w:shd w:val="clear" w:color="auto" w:fill="FFFFFF"/>
        <w:spacing w:after="0"/>
        <w:ind w:left="1125"/>
        <w:textAlignment w:val="baseline"/>
        <w:divId w:val="1213736252"/>
        <w:rPr>
          <w:rFonts w:ascii="inherit" w:hAnsi="inherit"/>
          <w:b/>
          <w:bCs/>
          <w:color w:val="00B050"/>
          <w:sz w:val="27"/>
          <w:szCs w:val="27"/>
        </w:rPr>
      </w:pPr>
      <w:r w:rsidRPr="00450449">
        <w:rPr>
          <w:rFonts w:ascii="inherit" w:hAnsi="inherit"/>
          <w:b/>
          <w:bCs/>
          <w:color w:val="00B050"/>
          <w:sz w:val="27"/>
          <w:szCs w:val="27"/>
        </w:rPr>
        <w:t>You cannot make your encrypted snapshots public.</w:t>
      </w:r>
    </w:p>
    <w:p w14:paraId="5AF02682" w14:textId="77777777" w:rsidR="00151B7C" w:rsidRPr="00450449" w:rsidRDefault="00151B7C" w:rsidP="00151B7C">
      <w:pPr>
        <w:numPr>
          <w:ilvl w:val="0"/>
          <w:numId w:val="45"/>
        </w:numPr>
        <w:shd w:val="clear" w:color="auto" w:fill="FFFFFF"/>
        <w:spacing w:after="0"/>
        <w:ind w:left="1125"/>
        <w:textAlignment w:val="baseline"/>
        <w:divId w:val="1213736252"/>
        <w:rPr>
          <w:rFonts w:ascii="inherit" w:hAnsi="inherit"/>
          <w:b/>
          <w:bCs/>
          <w:color w:val="00B050"/>
          <w:sz w:val="27"/>
          <w:szCs w:val="27"/>
        </w:rPr>
      </w:pPr>
      <w:r w:rsidRPr="00450449">
        <w:rPr>
          <w:rFonts w:ascii="inherit" w:hAnsi="inherit"/>
          <w:b/>
          <w:bCs/>
          <w:color w:val="00B050"/>
          <w:sz w:val="27"/>
          <w:szCs w:val="27"/>
        </w:rPr>
        <w:t>You can share encrypted snapshots to selected account as follow</w:t>
      </w:r>
    </w:p>
    <w:p w14:paraId="38EE2205" w14:textId="77777777" w:rsidR="00151B7C" w:rsidRPr="00450449" w:rsidRDefault="00151B7C" w:rsidP="00151B7C">
      <w:pPr>
        <w:numPr>
          <w:ilvl w:val="1"/>
          <w:numId w:val="45"/>
        </w:numPr>
        <w:shd w:val="clear" w:color="auto" w:fill="FFFFFF"/>
        <w:spacing w:after="0"/>
        <w:textAlignment w:val="baseline"/>
        <w:divId w:val="1213736252"/>
        <w:rPr>
          <w:rFonts w:ascii="inherit" w:hAnsi="inherit"/>
          <w:b/>
          <w:bCs/>
          <w:color w:val="00B050"/>
          <w:sz w:val="27"/>
          <w:szCs w:val="27"/>
        </w:rPr>
      </w:pPr>
      <w:r w:rsidRPr="00450449">
        <w:rPr>
          <w:rFonts w:ascii="inherit" w:hAnsi="inherit"/>
          <w:b/>
          <w:bCs/>
          <w:color w:val="00B050"/>
          <w:sz w:val="27"/>
          <w:szCs w:val="27"/>
        </w:rPr>
        <w:t>Make sure you use non-default/custom CMK key to encrypt snapshot, not the default CMK key as AWS doesn’t allow it share with other account</w:t>
      </w:r>
    </w:p>
    <w:p w14:paraId="22948750" w14:textId="77777777" w:rsidR="00151B7C" w:rsidRPr="00450449" w:rsidRDefault="00151B7C" w:rsidP="00151B7C">
      <w:pPr>
        <w:numPr>
          <w:ilvl w:val="1"/>
          <w:numId w:val="45"/>
        </w:numPr>
        <w:shd w:val="clear" w:color="auto" w:fill="FFFFFF"/>
        <w:spacing w:after="0"/>
        <w:textAlignment w:val="baseline"/>
        <w:divId w:val="1213736252"/>
        <w:rPr>
          <w:rFonts w:ascii="inherit" w:hAnsi="inherit"/>
          <w:b/>
          <w:bCs/>
          <w:color w:val="00B050"/>
          <w:sz w:val="27"/>
          <w:szCs w:val="27"/>
        </w:rPr>
      </w:pPr>
      <w:r w:rsidRPr="00450449">
        <w:rPr>
          <w:rFonts w:ascii="inherit" w:hAnsi="inherit"/>
          <w:b/>
          <w:bCs/>
          <w:color w:val="00B050"/>
          <w:sz w:val="27"/>
          <w:szCs w:val="27"/>
        </w:rPr>
        <w:t xml:space="preserve">In the source account update custom kms access policy to grant cross account permission to the destination account. </w:t>
      </w:r>
    </w:p>
    <w:p w14:paraId="57C16316" w14:textId="02FED7DB" w:rsidR="009954F7" w:rsidRPr="00450449" w:rsidRDefault="00151B7C" w:rsidP="00151B7C">
      <w:pPr>
        <w:numPr>
          <w:ilvl w:val="1"/>
          <w:numId w:val="45"/>
        </w:numPr>
        <w:shd w:val="clear" w:color="auto" w:fill="FFFFFF"/>
        <w:spacing w:after="0"/>
        <w:textAlignment w:val="baseline"/>
        <w:divId w:val="1213736252"/>
        <w:rPr>
          <w:rFonts w:ascii="inherit" w:hAnsi="inherit"/>
          <w:b/>
          <w:bCs/>
          <w:color w:val="00B050"/>
          <w:sz w:val="27"/>
          <w:szCs w:val="27"/>
        </w:rPr>
      </w:pPr>
      <w:r w:rsidRPr="00450449">
        <w:rPr>
          <w:rFonts w:ascii="inherit" w:hAnsi="inherit"/>
          <w:b/>
          <w:bCs/>
          <w:color w:val="00B050"/>
          <w:sz w:val="27"/>
          <w:szCs w:val="27"/>
        </w:rPr>
        <w:t>Without Cross account kms access, destination account will not be able to copy the snapshots nor will be able to create volume from the snapshot.</w:t>
      </w:r>
    </w:p>
    <w:p w14:paraId="05ABAF8C" w14:textId="77777777" w:rsidR="00450449" w:rsidRPr="00151B7C" w:rsidRDefault="00450449" w:rsidP="00151B7C">
      <w:pPr>
        <w:numPr>
          <w:ilvl w:val="1"/>
          <w:numId w:val="45"/>
        </w:numPr>
        <w:shd w:val="clear" w:color="auto" w:fill="FFFFFF"/>
        <w:spacing w:after="0"/>
        <w:textAlignment w:val="baseline"/>
        <w:divId w:val="1213736252"/>
        <w:rPr>
          <w:rFonts w:ascii="inherit" w:hAnsi="inherit"/>
          <w:color w:val="666666"/>
          <w:sz w:val="27"/>
          <w:szCs w:val="27"/>
        </w:rPr>
      </w:pPr>
    </w:p>
    <w:p w14:paraId="32C6BA04" w14:textId="77777777" w:rsidR="0050768F" w:rsidRDefault="0050768F" w:rsidP="0050768F">
      <w:pPr>
        <w:pStyle w:val="Heading2"/>
        <w:shd w:val="clear" w:color="auto" w:fill="FFFFFF"/>
        <w:spacing w:before="0"/>
        <w:textAlignment w:val="baseline"/>
        <w:divId w:val="1213736252"/>
        <w:rPr>
          <w:rFonts w:ascii="Georgia" w:hAnsi="Georgia"/>
          <w:b w:val="0"/>
          <w:bCs w:val="0"/>
          <w:color w:val="666666"/>
          <w:sz w:val="42"/>
          <w:szCs w:val="42"/>
        </w:rPr>
      </w:pPr>
      <w:r>
        <w:rPr>
          <w:rFonts w:ascii="inherit" w:hAnsi="inherit"/>
          <w:b w:val="0"/>
          <w:bCs w:val="0"/>
          <w:color w:val="666666"/>
          <w:sz w:val="42"/>
          <w:szCs w:val="42"/>
          <w:bdr w:val="none" w:sz="0" w:space="0" w:color="auto" w:frame="1"/>
        </w:rPr>
        <w:t>EBS Snapshot Encryption</w:t>
      </w:r>
    </w:p>
    <w:p w14:paraId="0CDAEEAB" w14:textId="77777777" w:rsidR="0050768F" w:rsidRPr="00AB0510" w:rsidRDefault="0050768F" w:rsidP="0050768F">
      <w:pPr>
        <w:numPr>
          <w:ilvl w:val="0"/>
          <w:numId w:val="46"/>
        </w:numPr>
        <w:shd w:val="clear" w:color="auto" w:fill="FFFFFF"/>
        <w:spacing w:after="0"/>
        <w:ind w:left="1125"/>
        <w:textAlignment w:val="baseline"/>
        <w:divId w:val="1213736252"/>
        <w:rPr>
          <w:rFonts w:ascii="inherit" w:hAnsi="inherit"/>
          <w:color w:val="00B050"/>
          <w:sz w:val="27"/>
          <w:szCs w:val="27"/>
        </w:rPr>
      </w:pPr>
      <w:r w:rsidRPr="00AB0510">
        <w:rPr>
          <w:rFonts w:ascii="inherit" w:hAnsi="inherit"/>
          <w:color w:val="00B050"/>
          <w:sz w:val="27"/>
          <w:szCs w:val="27"/>
        </w:rPr>
        <w:t>EBS snapshots fully support EBS encryption.</w:t>
      </w:r>
    </w:p>
    <w:p w14:paraId="4602C6F9" w14:textId="77777777" w:rsidR="0050768F" w:rsidRPr="00AB0510" w:rsidRDefault="0050768F" w:rsidP="0050768F">
      <w:pPr>
        <w:numPr>
          <w:ilvl w:val="0"/>
          <w:numId w:val="46"/>
        </w:numPr>
        <w:shd w:val="clear" w:color="auto" w:fill="FFFFFF"/>
        <w:spacing w:after="0"/>
        <w:ind w:left="1125"/>
        <w:textAlignment w:val="baseline"/>
        <w:divId w:val="1213736252"/>
        <w:rPr>
          <w:rFonts w:ascii="inherit" w:hAnsi="inherit"/>
          <w:b/>
          <w:bCs/>
          <w:color w:val="00B050"/>
          <w:sz w:val="27"/>
          <w:szCs w:val="27"/>
        </w:rPr>
      </w:pPr>
      <w:r w:rsidRPr="00AB0510">
        <w:rPr>
          <w:rFonts w:ascii="inherit" w:hAnsi="inherit"/>
          <w:b/>
          <w:bCs/>
          <w:color w:val="00B050"/>
          <w:sz w:val="27"/>
          <w:szCs w:val="27"/>
        </w:rPr>
        <w:t>Snapshots of encrypted volumes are automatically encrypted</w:t>
      </w:r>
    </w:p>
    <w:p w14:paraId="739828C7" w14:textId="77777777" w:rsidR="0050768F" w:rsidRPr="00AB0510" w:rsidRDefault="0050768F" w:rsidP="0050768F">
      <w:pPr>
        <w:numPr>
          <w:ilvl w:val="0"/>
          <w:numId w:val="46"/>
        </w:numPr>
        <w:shd w:val="clear" w:color="auto" w:fill="FFFFFF"/>
        <w:spacing w:after="0"/>
        <w:ind w:left="1125"/>
        <w:textAlignment w:val="baseline"/>
        <w:divId w:val="1213736252"/>
        <w:rPr>
          <w:rFonts w:ascii="inherit" w:hAnsi="inherit"/>
          <w:b/>
          <w:bCs/>
          <w:color w:val="00B050"/>
          <w:sz w:val="27"/>
          <w:szCs w:val="27"/>
        </w:rPr>
      </w:pPr>
      <w:r w:rsidRPr="00AB0510">
        <w:rPr>
          <w:rFonts w:ascii="inherit" w:hAnsi="inherit"/>
          <w:b/>
          <w:bCs/>
          <w:color w:val="00B050"/>
          <w:sz w:val="27"/>
          <w:szCs w:val="27"/>
        </w:rPr>
        <w:t>Volumes created from encrypted snapshots are automatically encrypted</w:t>
      </w:r>
    </w:p>
    <w:p w14:paraId="2F6150D5" w14:textId="77777777" w:rsidR="0050768F" w:rsidRPr="00AB0510" w:rsidRDefault="0050768F" w:rsidP="0050768F">
      <w:pPr>
        <w:numPr>
          <w:ilvl w:val="0"/>
          <w:numId w:val="46"/>
        </w:numPr>
        <w:shd w:val="clear" w:color="auto" w:fill="FFFFFF"/>
        <w:spacing w:after="0"/>
        <w:ind w:left="1125"/>
        <w:textAlignment w:val="baseline"/>
        <w:divId w:val="1213736252"/>
        <w:rPr>
          <w:rFonts w:ascii="inherit" w:hAnsi="inherit"/>
          <w:color w:val="00B050"/>
          <w:sz w:val="27"/>
          <w:szCs w:val="27"/>
        </w:rPr>
      </w:pPr>
      <w:r w:rsidRPr="00AB0510">
        <w:rPr>
          <w:rFonts w:ascii="inherit" w:hAnsi="inherit"/>
          <w:color w:val="00B050"/>
          <w:sz w:val="27"/>
          <w:szCs w:val="27"/>
        </w:rPr>
        <w:t>All data in flight between the instance and the volume is encrypted</w:t>
      </w:r>
    </w:p>
    <w:p w14:paraId="4366BCA4" w14:textId="77777777" w:rsidR="0050768F" w:rsidRDefault="0050768F" w:rsidP="0050768F">
      <w:pPr>
        <w:numPr>
          <w:ilvl w:val="0"/>
          <w:numId w:val="46"/>
        </w:numPr>
        <w:shd w:val="clear" w:color="auto" w:fill="FFFFFF"/>
        <w:spacing w:after="0"/>
        <w:ind w:left="1125"/>
        <w:textAlignment w:val="baseline"/>
        <w:divId w:val="1213736252"/>
        <w:rPr>
          <w:rFonts w:ascii="inherit" w:hAnsi="inherit"/>
          <w:color w:val="666666"/>
          <w:sz w:val="27"/>
          <w:szCs w:val="27"/>
        </w:rPr>
      </w:pPr>
      <w:r>
        <w:rPr>
          <w:rFonts w:ascii="inherit" w:hAnsi="inherit"/>
          <w:color w:val="666666"/>
          <w:sz w:val="27"/>
          <w:szCs w:val="27"/>
        </w:rPr>
        <w:t>Volumes created from an unencrypted snapshot owned or have access to can be encrypted on-the-fly.</w:t>
      </w:r>
    </w:p>
    <w:p w14:paraId="575FC16F" w14:textId="77777777" w:rsidR="0050768F" w:rsidRPr="00AB0510" w:rsidRDefault="0050768F" w:rsidP="0050768F">
      <w:pPr>
        <w:numPr>
          <w:ilvl w:val="0"/>
          <w:numId w:val="46"/>
        </w:numPr>
        <w:shd w:val="clear" w:color="auto" w:fill="FFFFFF"/>
        <w:spacing w:after="0"/>
        <w:ind w:left="1125"/>
        <w:textAlignment w:val="baseline"/>
        <w:divId w:val="1213736252"/>
        <w:rPr>
          <w:rFonts w:ascii="inherit" w:hAnsi="inherit"/>
          <w:b/>
          <w:bCs/>
          <w:color w:val="00B050"/>
          <w:sz w:val="27"/>
          <w:szCs w:val="27"/>
        </w:rPr>
      </w:pPr>
      <w:r w:rsidRPr="00AB0510">
        <w:rPr>
          <w:rFonts w:ascii="inherit" w:hAnsi="inherit"/>
          <w:b/>
          <w:bCs/>
          <w:color w:val="00B050"/>
          <w:sz w:val="27"/>
          <w:szCs w:val="27"/>
        </w:rPr>
        <w:t>Unencrypted snapshot you own, can be encrypted during the copy process</w:t>
      </w:r>
    </w:p>
    <w:p w14:paraId="0F8CA1B5" w14:textId="77777777" w:rsidR="0050768F" w:rsidRPr="00AB0510" w:rsidRDefault="0050768F" w:rsidP="0050768F">
      <w:pPr>
        <w:numPr>
          <w:ilvl w:val="0"/>
          <w:numId w:val="46"/>
        </w:numPr>
        <w:shd w:val="clear" w:color="auto" w:fill="FFFFFF"/>
        <w:spacing w:after="0"/>
        <w:ind w:left="1125"/>
        <w:textAlignment w:val="baseline"/>
        <w:divId w:val="1213736252"/>
        <w:rPr>
          <w:rFonts w:ascii="inherit" w:hAnsi="inherit"/>
          <w:color w:val="00B050"/>
          <w:sz w:val="27"/>
          <w:szCs w:val="27"/>
        </w:rPr>
      </w:pPr>
      <w:r w:rsidRPr="00AB0510">
        <w:rPr>
          <w:rFonts w:ascii="inherit" w:hAnsi="inherit"/>
          <w:color w:val="00B050"/>
          <w:sz w:val="27"/>
          <w:szCs w:val="27"/>
        </w:rPr>
        <w:t>Encrypted snapshot that you own or have access to, can be encrypted with a different key during the copy process.</w:t>
      </w:r>
    </w:p>
    <w:p w14:paraId="21246330" w14:textId="77777777" w:rsidR="0050768F" w:rsidRDefault="0050768F" w:rsidP="0050768F">
      <w:pPr>
        <w:numPr>
          <w:ilvl w:val="0"/>
          <w:numId w:val="46"/>
        </w:numPr>
        <w:shd w:val="clear" w:color="auto" w:fill="FFFFFF"/>
        <w:spacing w:after="0"/>
        <w:ind w:left="1125"/>
        <w:textAlignment w:val="baseline"/>
        <w:divId w:val="1213736252"/>
        <w:rPr>
          <w:rFonts w:ascii="inherit" w:hAnsi="inherit"/>
          <w:color w:val="666666"/>
          <w:sz w:val="27"/>
          <w:szCs w:val="27"/>
        </w:rPr>
      </w:pPr>
      <w:r w:rsidRPr="00AB0510">
        <w:rPr>
          <w:rFonts w:ascii="inherit" w:hAnsi="inherit"/>
          <w:b/>
          <w:bCs/>
          <w:color w:val="00B050"/>
          <w:sz w:val="27"/>
          <w:szCs w:val="27"/>
        </w:rPr>
        <w:t>First snapshot of an encrypted volume that has been created from an unencrypted snapshot is always a full snapshot</w:t>
      </w:r>
      <w:r>
        <w:rPr>
          <w:rFonts w:ascii="inherit" w:hAnsi="inherit"/>
          <w:color w:val="666666"/>
          <w:sz w:val="27"/>
          <w:szCs w:val="27"/>
        </w:rPr>
        <w:t>.</w:t>
      </w:r>
    </w:p>
    <w:p w14:paraId="1EFDA39D" w14:textId="77777777" w:rsidR="00905B6A" w:rsidRPr="00AB0510" w:rsidRDefault="0050768F" w:rsidP="0050768F">
      <w:pPr>
        <w:numPr>
          <w:ilvl w:val="0"/>
          <w:numId w:val="46"/>
        </w:numPr>
        <w:shd w:val="clear" w:color="auto" w:fill="FFFFFF"/>
        <w:spacing w:after="0"/>
        <w:ind w:left="1125"/>
        <w:textAlignment w:val="baseline"/>
        <w:divId w:val="1213736252"/>
        <w:rPr>
          <w:rFonts w:ascii="inherit" w:hAnsi="inherit"/>
          <w:b/>
          <w:bCs/>
          <w:color w:val="00B050"/>
          <w:sz w:val="27"/>
          <w:szCs w:val="27"/>
        </w:rPr>
      </w:pPr>
      <w:r w:rsidRPr="00AB0510">
        <w:rPr>
          <w:rFonts w:ascii="inherit" w:hAnsi="inherit"/>
          <w:b/>
          <w:bCs/>
          <w:color w:val="00B050"/>
          <w:sz w:val="27"/>
          <w:szCs w:val="27"/>
        </w:rPr>
        <w:t>First snapshot of a re</w:t>
      </w:r>
      <w:r w:rsidR="00151B7C" w:rsidRPr="00AB0510">
        <w:rPr>
          <w:rFonts w:ascii="inherit" w:hAnsi="inherit"/>
          <w:b/>
          <w:bCs/>
          <w:color w:val="00B050"/>
          <w:sz w:val="27"/>
          <w:szCs w:val="27"/>
        </w:rPr>
        <w:t>-</w:t>
      </w:r>
      <w:r w:rsidRPr="00AB0510">
        <w:rPr>
          <w:rFonts w:ascii="inherit" w:hAnsi="inherit"/>
          <w:b/>
          <w:bCs/>
          <w:color w:val="00B050"/>
          <w:sz w:val="27"/>
          <w:szCs w:val="27"/>
        </w:rPr>
        <w:t>encrypted volume, which has a different CMK compared to the source snapshot, is always a full snapshot.</w:t>
      </w:r>
    </w:p>
    <w:p w14:paraId="5FB9BE5A" w14:textId="1E30504C" w:rsidR="00905B6A" w:rsidRPr="00AB0510" w:rsidRDefault="00905B6A" w:rsidP="00905B6A">
      <w:pPr>
        <w:numPr>
          <w:ilvl w:val="0"/>
          <w:numId w:val="46"/>
        </w:numPr>
        <w:shd w:val="clear" w:color="auto" w:fill="FFFFFF"/>
        <w:spacing w:after="0"/>
        <w:ind w:left="1125"/>
        <w:textAlignment w:val="baseline"/>
        <w:divId w:val="1213736252"/>
        <w:rPr>
          <w:rFonts w:ascii="inherit" w:hAnsi="inherit"/>
          <w:b/>
          <w:bCs/>
          <w:color w:val="00B050"/>
          <w:sz w:val="27"/>
          <w:szCs w:val="27"/>
        </w:rPr>
      </w:pPr>
      <w:r w:rsidRPr="00AB0510">
        <w:rPr>
          <w:rFonts w:ascii="inherit" w:hAnsi="inherit"/>
          <w:b/>
          <w:bCs/>
          <w:color w:val="00B050"/>
          <w:sz w:val="27"/>
          <w:szCs w:val="27"/>
        </w:rPr>
        <w:t>There is no direct way to change encryption key(CMK) used to encrypt an existing encrypted snapshots or encrypted EBS volume.</w:t>
      </w:r>
    </w:p>
    <w:p w14:paraId="5CE1AA84" w14:textId="77777777" w:rsidR="00905B6A" w:rsidRPr="00AB0510" w:rsidRDefault="00905B6A" w:rsidP="00905B6A">
      <w:pPr>
        <w:numPr>
          <w:ilvl w:val="0"/>
          <w:numId w:val="46"/>
        </w:numPr>
        <w:shd w:val="clear" w:color="auto" w:fill="FFFFFF"/>
        <w:spacing w:after="0"/>
        <w:ind w:left="1125"/>
        <w:textAlignment w:val="baseline"/>
        <w:divId w:val="1213736252"/>
        <w:rPr>
          <w:rFonts w:ascii="inherit" w:hAnsi="inherit"/>
          <w:b/>
          <w:bCs/>
          <w:color w:val="00B050"/>
          <w:sz w:val="27"/>
          <w:szCs w:val="27"/>
        </w:rPr>
      </w:pPr>
      <w:r w:rsidRPr="00AB0510">
        <w:rPr>
          <w:rFonts w:ascii="inherit" w:hAnsi="inherit"/>
          <w:b/>
          <w:bCs/>
          <w:color w:val="00B050"/>
          <w:sz w:val="27"/>
          <w:szCs w:val="27"/>
        </w:rPr>
        <w:t xml:space="preserve">If you want to change the encryption key(CMK), create a copy of snapshot &amp; while creating snapshot copy specify that you want to re-encrypt with different encryption key. </w:t>
      </w:r>
    </w:p>
    <w:p w14:paraId="328FAC92" w14:textId="77777777" w:rsidR="00905B6A" w:rsidRPr="00AB0510" w:rsidRDefault="00905B6A" w:rsidP="00905B6A">
      <w:pPr>
        <w:numPr>
          <w:ilvl w:val="0"/>
          <w:numId w:val="46"/>
        </w:numPr>
        <w:shd w:val="clear" w:color="auto" w:fill="FFFFFF"/>
        <w:spacing w:after="0"/>
        <w:ind w:left="1125"/>
        <w:textAlignment w:val="baseline"/>
        <w:divId w:val="1213736252"/>
        <w:rPr>
          <w:rFonts w:ascii="inherit" w:hAnsi="inherit"/>
          <w:b/>
          <w:bCs/>
          <w:color w:val="00B050"/>
          <w:sz w:val="27"/>
          <w:szCs w:val="27"/>
        </w:rPr>
      </w:pPr>
      <w:r w:rsidRPr="00AB0510">
        <w:rPr>
          <w:rFonts w:ascii="inherit" w:hAnsi="inherit"/>
          <w:b/>
          <w:bCs/>
          <w:color w:val="00B050"/>
          <w:sz w:val="27"/>
          <w:szCs w:val="27"/>
        </w:rPr>
        <w:t>This comes in handy, when you have a snapshot that was encrypted with default CMK key(Cannot be shared with other accounts) &amp; you want to change the key in order to share snapshot with other accounts.</w:t>
      </w:r>
    </w:p>
    <w:p w14:paraId="1F6BC7BB" w14:textId="77777777" w:rsidR="00905B6A" w:rsidRPr="00AB0510" w:rsidRDefault="00905B6A" w:rsidP="00905B6A">
      <w:pPr>
        <w:numPr>
          <w:ilvl w:val="0"/>
          <w:numId w:val="46"/>
        </w:numPr>
        <w:shd w:val="clear" w:color="auto" w:fill="FFFFFF"/>
        <w:spacing w:after="0"/>
        <w:ind w:left="1125"/>
        <w:textAlignment w:val="baseline"/>
        <w:divId w:val="1213736252"/>
        <w:rPr>
          <w:rFonts w:ascii="inherit" w:hAnsi="inherit"/>
          <w:color w:val="00B050"/>
          <w:sz w:val="27"/>
          <w:szCs w:val="27"/>
        </w:rPr>
      </w:pPr>
      <w:r w:rsidRPr="00AB0510">
        <w:rPr>
          <w:rFonts w:ascii="inherit" w:hAnsi="inherit"/>
          <w:color w:val="00B050"/>
          <w:sz w:val="27"/>
          <w:szCs w:val="27"/>
        </w:rPr>
        <w:t>There is no direct way to change encryption state of a volume.</w:t>
      </w:r>
    </w:p>
    <w:p w14:paraId="13A2E38C" w14:textId="77777777" w:rsidR="00905B6A" w:rsidRPr="00AB0510" w:rsidRDefault="00905B6A" w:rsidP="00905B6A">
      <w:pPr>
        <w:numPr>
          <w:ilvl w:val="0"/>
          <w:numId w:val="46"/>
        </w:numPr>
        <w:shd w:val="clear" w:color="auto" w:fill="FFFFFF"/>
        <w:spacing w:after="0"/>
        <w:ind w:left="1125"/>
        <w:textAlignment w:val="baseline"/>
        <w:divId w:val="1213736252"/>
        <w:rPr>
          <w:rFonts w:ascii="inherit" w:hAnsi="inherit"/>
          <w:color w:val="00B050"/>
          <w:sz w:val="27"/>
          <w:szCs w:val="27"/>
        </w:rPr>
      </w:pPr>
      <w:r w:rsidRPr="00AB0510">
        <w:rPr>
          <w:rFonts w:ascii="inherit" w:hAnsi="inherit"/>
          <w:color w:val="00B050"/>
          <w:sz w:val="27"/>
          <w:szCs w:val="27"/>
        </w:rPr>
        <w:t>To change the state(in-directly), you need to follow either of two ways. Let’s assume you want to convert unencrypted volume to an encrypted volume</w:t>
      </w:r>
    </w:p>
    <w:p w14:paraId="1148CDF6" w14:textId="77777777" w:rsidR="00905B6A" w:rsidRPr="00AB0510" w:rsidRDefault="00905B6A" w:rsidP="00905B6A">
      <w:pPr>
        <w:numPr>
          <w:ilvl w:val="1"/>
          <w:numId w:val="46"/>
        </w:numPr>
        <w:shd w:val="clear" w:color="auto" w:fill="FFFFFF"/>
        <w:spacing w:after="0"/>
        <w:textAlignment w:val="baseline"/>
        <w:divId w:val="1213736252"/>
        <w:rPr>
          <w:rFonts w:ascii="inherit" w:hAnsi="inherit"/>
          <w:b/>
          <w:bCs/>
          <w:color w:val="00B050"/>
          <w:sz w:val="27"/>
          <w:szCs w:val="27"/>
        </w:rPr>
      </w:pPr>
      <w:r w:rsidRPr="00AB0510">
        <w:rPr>
          <w:rFonts w:ascii="inherit" w:hAnsi="inherit"/>
          <w:b/>
          <w:bCs/>
          <w:color w:val="00B050"/>
          <w:sz w:val="27"/>
          <w:szCs w:val="27"/>
        </w:rPr>
        <w:t>Copy content to new encrypted volume</w:t>
      </w:r>
    </w:p>
    <w:p w14:paraId="46B405DB" w14:textId="64222712" w:rsidR="00905B6A" w:rsidRPr="00AB0510" w:rsidRDefault="00905B6A" w:rsidP="00905B6A">
      <w:pPr>
        <w:numPr>
          <w:ilvl w:val="2"/>
          <w:numId w:val="46"/>
        </w:numPr>
        <w:shd w:val="clear" w:color="auto" w:fill="FFFFFF"/>
        <w:spacing w:after="0"/>
        <w:textAlignment w:val="baseline"/>
        <w:divId w:val="1213736252"/>
        <w:rPr>
          <w:rFonts w:ascii="inherit" w:hAnsi="inherit"/>
          <w:color w:val="00B050"/>
          <w:sz w:val="27"/>
          <w:szCs w:val="27"/>
        </w:rPr>
      </w:pPr>
      <w:r w:rsidRPr="00AB0510">
        <w:rPr>
          <w:rFonts w:ascii="inherit" w:hAnsi="inherit"/>
          <w:color w:val="00B050"/>
          <w:sz w:val="27"/>
          <w:szCs w:val="27"/>
        </w:rPr>
        <w:t>Create a new encrypted volume.</w:t>
      </w:r>
    </w:p>
    <w:p w14:paraId="03518252" w14:textId="73C0A578" w:rsidR="00905B6A" w:rsidRPr="00AB0510" w:rsidRDefault="00905B6A" w:rsidP="00905B6A">
      <w:pPr>
        <w:numPr>
          <w:ilvl w:val="2"/>
          <w:numId w:val="46"/>
        </w:numPr>
        <w:shd w:val="clear" w:color="auto" w:fill="FFFFFF"/>
        <w:spacing w:after="0"/>
        <w:textAlignment w:val="baseline"/>
        <w:divId w:val="1213736252"/>
        <w:rPr>
          <w:rFonts w:ascii="inherit" w:hAnsi="inherit"/>
          <w:color w:val="00B050"/>
          <w:sz w:val="27"/>
          <w:szCs w:val="27"/>
        </w:rPr>
      </w:pPr>
      <w:r w:rsidRPr="00AB0510">
        <w:rPr>
          <w:rFonts w:ascii="inherit" w:hAnsi="inherit"/>
          <w:color w:val="00B050"/>
          <w:sz w:val="27"/>
          <w:szCs w:val="27"/>
        </w:rPr>
        <w:t>Attach it to EC2 instance.</w:t>
      </w:r>
    </w:p>
    <w:p w14:paraId="69013C82" w14:textId="5157B3B1" w:rsidR="00905B6A" w:rsidRPr="00AB0510" w:rsidRDefault="00905B6A" w:rsidP="00905B6A">
      <w:pPr>
        <w:numPr>
          <w:ilvl w:val="2"/>
          <w:numId w:val="46"/>
        </w:numPr>
        <w:shd w:val="clear" w:color="auto" w:fill="FFFFFF"/>
        <w:spacing w:after="0"/>
        <w:textAlignment w:val="baseline"/>
        <w:divId w:val="1213736252"/>
        <w:rPr>
          <w:rFonts w:ascii="inherit" w:hAnsi="inherit"/>
          <w:color w:val="00B050"/>
          <w:sz w:val="27"/>
          <w:szCs w:val="27"/>
        </w:rPr>
      </w:pPr>
      <w:r w:rsidRPr="00AB0510">
        <w:rPr>
          <w:rFonts w:ascii="inherit" w:hAnsi="inherit"/>
          <w:color w:val="00B050"/>
          <w:sz w:val="27"/>
          <w:szCs w:val="27"/>
        </w:rPr>
        <w:t>Move data from un-encrypted volume to encrypted volume.</w:t>
      </w:r>
    </w:p>
    <w:p w14:paraId="6F7B3452" w14:textId="2589A244" w:rsidR="00905B6A" w:rsidRPr="00AB0510" w:rsidRDefault="00905B6A" w:rsidP="00905B6A">
      <w:pPr>
        <w:numPr>
          <w:ilvl w:val="1"/>
          <w:numId w:val="46"/>
        </w:numPr>
        <w:shd w:val="clear" w:color="auto" w:fill="FFFFFF"/>
        <w:spacing w:after="0"/>
        <w:textAlignment w:val="baseline"/>
        <w:divId w:val="1213736252"/>
        <w:rPr>
          <w:rFonts w:ascii="inherit" w:hAnsi="inherit"/>
          <w:b/>
          <w:bCs/>
          <w:color w:val="00B050"/>
          <w:sz w:val="27"/>
          <w:szCs w:val="27"/>
        </w:rPr>
      </w:pPr>
      <w:r w:rsidRPr="00AB0510">
        <w:rPr>
          <w:rFonts w:ascii="inherit" w:hAnsi="inherit"/>
          <w:b/>
          <w:bCs/>
          <w:color w:val="00B050"/>
          <w:sz w:val="27"/>
          <w:szCs w:val="27"/>
        </w:rPr>
        <w:t>Snapshot Copy</w:t>
      </w:r>
    </w:p>
    <w:p w14:paraId="6493309D" w14:textId="32DA745F" w:rsidR="00905B6A" w:rsidRPr="00AB0510" w:rsidRDefault="00905B6A" w:rsidP="00905B6A">
      <w:pPr>
        <w:numPr>
          <w:ilvl w:val="2"/>
          <w:numId w:val="46"/>
        </w:numPr>
        <w:shd w:val="clear" w:color="auto" w:fill="FFFFFF"/>
        <w:spacing w:after="0"/>
        <w:textAlignment w:val="baseline"/>
        <w:divId w:val="1213736252"/>
        <w:rPr>
          <w:rFonts w:ascii="inherit" w:hAnsi="inherit"/>
          <w:color w:val="00B050"/>
          <w:sz w:val="27"/>
          <w:szCs w:val="27"/>
        </w:rPr>
      </w:pPr>
      <w:r w:rsidRPr="00AB0510">
        <w:rPr>
          <w:rFonts w:ascii="inherit" w:hAnsi="inherit"/>
          <w:color w:val="00B050"/>
          <w:sz w:val="27"/>
          <w:szCs w:val="27"/>
        </w:rPr>
        <w:t>Create a snapshot of the unencrypted volume.</w:t>
      </w:r>
    </w:p>
    <w:p w14:paraId="7DBCD691" w14:textId="05EC15BD" w:rsidR="00905B6A" w:rsidRPr="00AB0510" w:rsidRDefault="00905B6A" w:rsidP="00905B6A">
      <w:pPr>
        <w:numPr>
          <w:ilvl w:val="2"/>
          <w:numId w:val="46"/>
        </w:numPr>
        <w:shd w:val="clear" w:color="auto" w:fill="FFFFFF"/>
        <w:spacing w:after="0"/>
        <w:textAlignment w:val="baseline"/>
        <w:divId w:val="1213736252"/>
        <w:rPr>
          <w:rFonts w:ascii="inherit" w:hAnsi="inherit"/>
          <w:color w:val="00B050"/>
          <w:sz w:val="27"/>
          <w:szCs w:val="27"/>
        </w:rPr>
      </w:pPr>
      <w:r w:rsidRPr="00AB0510">
        <w:rPr>
          <w:rFonts w:ascii="inherit" w:hAnsi="inherit"/>
          <w:color w:val="00B050"/>
          <w:sz w:val="27"/>
          <w:szCs w:val="27"/>
        </w:rPr>
        <w:t>Copy the snapshot &amp; choose encryption for the new copy. This will create an encrypted copy of snapshot.</w:t>
      </w:r>
    </w:p>
    <w:p w14:paraId="50806938" w14:textId="1145DF41" w:rsidR="00905B6A" w:rsidRPr="00AB0510" w:rsidRDefault="00905B6A" w:rsidP="00905B6A">
      <w:pPr>
        <w:numPr>
          <w:ilvl w:val="2"/>
          <w:numId w:val="46"/>
        </w:numPr>
        <w:shd w:val="clear" w:color="auto" w:fill="FFFFFF"/>
        <w:spacing w:after="0"/>
        <w:textAlignment w:val="baseline"/>
        <w:divId w:val="1213736252"/>
        <w:rPr>
          <w:rFonts w:ascii="inherit" w:hAnsi="inherit"/>
          <w:color w:val="00B050"/>
          <w:sz w:val="27"/>
          <w:szCs w:val="27"/>
        </w:rPr>
      </w:pPr>
      <w:r w:rsidRPr="00AB0510">
        <w:rPr>
          <w:rFonts w:ascii="inherit" w:hAnsi="inherit"/>
          <w:color w:val="00B050"/>
          <w:sz w:val="27"/>
          <w:szCs w:val="27"/>
        </w:rPr>
        <w:t>Use this new encrypted snapshot copy to create new volume which will be encrypted too.</w:t>
      </w:r>
    </w:p>
    <w:p w14:paraId="0B601054" w14:textId="19244D1F" w:rsidR="00905B6A" w:rsidRPr="00AB0510" w:rsidRDefault="00905B6A" w:rsidP="00905B6A">
      <w:pPr>
        <w:numPr>
          <w:ilvl w:val="2"/>
          <w:numId w:val="46"/>
        </w:numPr>
        <w:shd w:val="clear" w:color="auto" w:fill="FFFFFF"/>
        <w:spacing w:after="0"/>
        <w:textAlignment w:val="baseline"/>
        <w:divId w:val="1213736252"/>
        <w:rPr>
          <w:rFonts w:ascii="inherit" w:hAnsi="inherit"/>
          <w:color w:val="00B050"/>
          <w:sz w:val="27"/>
          <w:szCs w:val="27"/>
        </w:rPr>
      </w:pPr>
      <w:r w:rsidRPr="00AB0510">
        <w:rPr>
          <w:rFonts w:ascii="inherit" w:hAnsi="inherit"/>
          <w:color w:val="00B050"/>
          <w:sz w:val="27"/>
          <w:szCs w:val="27"/>
        </w:rPr>
        <w:t>Attach new encrypted volume to EC2 instance</w:t>
      </w:r>
    </w:p>
    <w:p w14:paraId="1269B91D" w14:textId="771E5D1E" w:rsidR="00151B7C" w:rsidRDefault="00670F45" w:rsidP="0050768F">
      <w:pPr>
        <w:pStyle w:val="Heading1"/>
        <w:shd w:val="clear" w:color="auto" w:fill="FFFFFF"/>
        <w:spacing w:before="0"/>
        <w:textAlignment w:val="baseline"/>
        <w:divId w:val="1213736252"/>
        <w:rPr>
          <w:rFonts w:ascii="inherit" w:hAnsi="inherit"/>
          <w:b w:val="0"/>
          <w:bCs w:val="0"/>
          <w:color w:val="666666"/>
          <w:bdr w:val="none" w:sz="0" w:space="0" w:color="auto" w:frame="1"/>
        </w:rPr>
      </w:pPr>
      <w:r>
        <w:rPr>
          <w:noProof/>
        </w:rPr>
        <w:drawing>
          <wp:inline distT="0" distB="0" distL="0" distR="0" wp14:anchorId="62E736B7" wp14:editId="5B2AFD32">
            <wp:extent cx="10353675" cy="59150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353675" cy="5915025"/>
                    </a:xfrm>
                    <a:prstGeom prst="rect">
                      <a:avLst/>
                    </a:prstGeom>
                  </pic:spPr>
                </pic:pic>
              </a:graphicData>
            </a:graphic>
          </wp:inline>
        </w:drawing>
      </w:r>
    </w:p>
    <w:p w14:paraId="12325355" w14:textId="5F794DFC" w:rsidR="00670F45" w:rsidRDefault="00670F45" w:rsidP="0050768F">
      <w:pPr>
        <w:pStyle w:val="Heading1"/>
        <w:shd w:val="clear" w:color="auto" w:fill="FFFFFF"/>
        <w:spacing w:before="0"/>
        <w:textAlignment w:val="baseline"/>
        <w:divId w:val="1213736252"/>
        <w:rPr>
          <w:rFonts w:ascii="inherit" w:hAnsi="inherit"/>
          <w:b w:val="0"/>
          <w:bCs w:val="0"/>
          <w:color w:val="666666"/>
          <w:bdr w:val="none" w:sz="0" w:space="0" w:color="auto" w:frame="1"/>
        </w:rPr>
      </w:pPr>
      <w:r>
        <w:rPr>
          <w:noProof/>
        </w:rPr>
        <w:drawing>
          <wp:inline distT="0" distB="0" distL="0" distR="0" wp14:anchorId="15ACF309" wp14:editId="26F454A5">
            <wp:extent cx="10448925" cy="54483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448925" cy="5448300"/>
                    </a:xfrm>
                    <a:prstGeom prst="rect">
                      <a:avLst/>
                    </a:prstGeom>
                  </pic:spPr>
                </pic:pic>
              </a:graphicData>
            </a:graphic>
          </wp:inline>
        </w:drawing>
      </w:r>
    </w:p>
    <w:p w14:paraId="4BB1AD63" w14:textId="7A559DEE" w:rsidR="008F5783" w:rsidRDefault="008F5783" w:rsidP="008F5783">
      <w:pPr>
        <w:divId w:val="1213736252"/>
      </w:pPr>
    </w:p>
    <w:p w14:paraId="4198B40A" w14:textId="1A3FB1C9" w:rsidR="008F5783" w:rsidRDefault="008F5783" w:rsidP="008F5783">
      <w:pPr>
        <w:divId w:val="1213736252"/>
      </w:pPr>
    </w:p>
    <w:p w14:paraId="189430CE" w14:textId="1F1DD8E3" w:rsidR="008F5783" w:rsidRDefault="008F5783" w:rsidP="008F5783">
      <w:pPr>
        <w:divId w:val="1213736252"/>
      </w:pPr>
      <w:r>
        <w:rPr>
          <w:noProof/>
        </w:rPr>
        <w:drawing>
          <wp:inline distT="0" distB="0" distL="0" distR="0" wp14:anchorId="37AD3E3E" wp14:editId="0C3999A8">
            <wp:extent cx="10953750" cy="5810250"/>
            <wp:effectExtent l="0" t="0" r="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9"/>
                    <a:stretch>
                      <a:fillRect/>
                    </a:stretch>
                  </pic:blipFill>
                  <pic:spPr>
                    <a:xfrm>
                      <a:off x="0" y="0"/>
                      <a:ext cx="10953750" cy="5810250"/>
                    </a:xfrm>
                    <a:prstGeom prst="rect">
                      <a:avLst/>
                    </a:prstGeom>
                  </pic:spPr>
                </pic:pic>
              </a:graphicData>
            </a:graphic>
          </wp:inline>
        </w:drawing>
      </w:r>
    </w:p>
    <w:p w14:paraId="5716382E" w14:textId="7C35B2DA" w:rsidR="008F5783" w:rsidRDefault="008F5783" w:rsidP="008F5783">
      <w:pPr>
        <w:divId w:val="1213736252"/>
      </w:pPr>
      <w:r>
        <w:rPr>
          <w:noProof/>
        </w:rPr>
        <w:drawing>
          <wp:inline distT="0" distB="0" distL="0" distR="0" wp14:anchorId="31255EEE" wp14:editId="01B79E04">
            <wp:extent cx="11049000" cy="5715000"/>
            <wp:effectExtent l="0" t="0" r="0" b="0"/>
            <wp:docPr id="30" name="Picture 3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diagram&#10;&#10;Description automatically generated"/>
                    <pic:cNvPicPr/>
                  </pic:nvPicPr>
                  <pic:blipFill>
                    <a:blip r:embed="rId40"/>
                    <a:stretch>
                      <a:fillRect/>
                    </a:stretch>
                  </pic:blipFill>
                  <pic:spPr>
                    <a:xfrm>
                      <a:off x="0" y="0"/>
                      <a:ext cx="11049000" cy="5715000"/>
                    </a:xfrm>
                    <a:prstGeom prst="rect">
                      <a:avLst/>
                    </a:prstGeom>
                  </pic:spPr>
                </pic:pic>
              </a:graphicData>
            </a:graphic>
          </wp:inline>
        </w:drawing>
      </w:r>
    </w:p>
    <w:p w14:paraId="331B4644" w14:textId="5400D365" w:rsidR="008F5783" w:rsidRDefault="008F5783" w:rsidP="008F5783">
      <w:pPr>
        <w:divId w:val="1213736252"/>
      </w:pPr>
      <w:r>
        <w:rPr>
          <w:noProof/>
        </w:rPr>
        <w:drawing>
          <wp:inline distT="0" distB="0" distL="0" distR="0" wp14:anchorId="15F0BCEB" wp14:editId="4F8C4A07">
            <wp:extent cx="10306050" cy="6248400"/>
            <wp:effectExtent l="0" t="0" r="0" b="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41"/>
                    <a:stretch>
                      <a:fillRect/>
                    </a:stretch>
                  </pic:blipFill>
                  <pic:spPr>
                    <a:xfrm>
                      <a:off x="0" y="0"/>
                      <a:ext cx="10306050" cy="6248400"/>
                    </a:xfrm>
                    <a:prstGeom prst="rect">
                      <a:avLst/>
                    </a:prstGeom>
                  </pic:spPr>
                </pic:pic>
              </a:graphicData>
            </a:graphic>
          </wp:inline>
        </w:drawing>
      </w:r>
    </w:p>
    <w:p w14:paraId="3EBAB643" w14:textId="4A30E17E" w:rsidR="008F5783" w:rsidRDefault="008F5783" w:rsidP="008F5783">
      <w:pPr>
        <w:divId w:val="1213736252"/>
      </w:pPr>
      <w:r>
        <w:rPr>
          <w:noProof/>
        </w:rPr>
        <w:drawing>
          <wp:inline distT="0" distB="0" distL="0" distR="0" wp14:anchorId="50476BE0" wp14:editId="6476432F">
            <wp:extent cx="10343523" cy="5913120"/>
            <wp:effectExtent l="0" t="0" r="635" b="0"/>
            <wp:docPr id="32" name="Picture 3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graphical user interface&#10;&#10;Description automatically generated"/>
                    <pic:cNvPicPr/>
                  </pic:nvPicPr>
                  <pic:blipFill>
                    <a:blip r:embed="rId42"/>
                    <a:stretch>
                      <a:fillRect/>
                    </a:stretch>
                  </pic:blipFill>
                  <pic:spPr>
                    <a:xfrm>
                      <a:off x="0" y="0"/>
                      <a:ext cx="10348238" cy="5915815"/>
                    </a:xfrm>
                    <a:prstGeom prst="rect">
                      <a:avLst/>
                    </a:prstGeom>
                  </pic:spPr>
                </pic:pic>
              </a:graphicData>
            </a:graphic>
          </wp:inline>
        </w:drawing>
      </w:r>
    </w:p>
    <w:p w14:paraId="5EEEBB46" w14:textId="77777777" w:rsidR="008F5783" w:rsidRPr="008F5783" w:rsidRDefault="008F5783" w:rsidP="008F5783">
      <w:pPr>
        <w:divId w:val="1213736252"/>
      </w:pPr>
    </w:p>
    <w:p w14:paraId="292EC08A" w14:textId="7491A34A" w:rsidR="0050768F" w:rsidRDefault="0050768F" w:rsidP="0050768F">
      <w:pPr>
        <w:pStyle w:val="Heading1"/>
        <w:shd w:val="clear" w:color="auto" w:fill="FFFFFF"/>
        <w:spacing w:before="0"/>
        <w:textAlignment w:val="baseline"/>
        <w:divId w:val="1213736252"/>
        <w:rPr>
          <w:rFonts w:ascii="Georgia" w:hAnsi="Georgia"/>
          <w:b w:val="0"/>
          <w:bCs w:val="0"/>
          <w:color w:val="666666"/>
          <w:sz w:val="48"/>
          <w:szCs w:val="48"/>
        </w:rPr>
      </w:pPr>
      <w:r>
        <w:rPr>
          <w:rFonts w:ascii="inherit" w:hAnsi="inherit"/>
          <w:b w:val="0"/>
          <w:bCs w:val="0"/>
          <w:color w:val="666666"/>
          <w:bdr w:val="none" w:sz="0" w:space="0" w:color="auto" w:frame="1"/>
        </w:rPr>
        <w:t>EBS Snapshot Lifecycle Automation</w:t>
      </w:r>
    </w:p>
    <w:p w14:paraId="019D280E" w14:textId="77777777" w:rsidR="0050768F" w:rsidRPr="00AB0510" w:rsidRDefault="0050768F" w:rsidP="0050768F">
      <w:pPr>
        <w:numPr>
          <w:ilvl w:val="0"/>
          <w:numId w:val="47"/>
        </w:numPr>
        <w:shd w:val="clear" w:color="auto" w:fill="FFFFFF"/>
        <w:spacing w:after="0"/>
        <w:ind w:left="1125"/>
        <w:textAlignment w:val="baseline"/>
        <w:divId w:val="1213736252"/>
        <w:rPr>
          <w:rFonts w:ascii="inherit" w:hAnsi="inherit"/>
          <w:color w:val="00B050"/>
          <w:sz w:val="27"/>
          <w:szCs w:val="27"/>
        </w:rPr>
      </w:pPr>
      <w:r w:rsidRPr="00AB0510">
        <w:rPr>
          <w:rStyle w:val="Strong"/>
          <w:rFonts w:ascii="inherit" w:hAnsi="inherit"/>
          <w:color w:val="00B050"/>
          <w:sz w:val="27"/>
          <w:szCs w:val="27"/>
          <w:bdr w:val="none" w:sz="0" w:space="0" w:color="auto" w:frame="1"/>
        </w:rPr>
        <w:t>Amazon Data Lifecycle Manager</w:t>
      </w:r>
      <w:r w:rsidRPr="00AB0510">
        <w:rPr>
          <w:rFonts w:ascii="inherit" w:hAnsi="inherit"/>
          <w:color w:val="00B050"/>
          <w:sz w:val="27"/>
          <w:szCs w:val="27"/>
        </w:rPr>
        <w:t> can be used to automate the creation, retention, and deletion of snapshots taken to back up the EBS volumes.</w:t>
      </w:r>
    </w:p>
    <w:p w14:paraId="0516643A" w14:textId="77777777" w:rsidR="0050768F" w:rsidRPr="00AB0510" w:rsidRDefault="0050768F" w:rsidP="0050768F">
      <w:pPr>
        <w:numPr>
          <w:ilvl w:val="0"/>
          <w:numId w:val="47"/>
        </w:numPr>
        <w:shd w:val="clear" w:color="auto" w:fill="FFFFFF"/>
        <w:spacing w:after="0"/>
        <w:ind w:left="1125"/>
        <w:textAlignment w:val="baseline"/>
        <w:divId w:val="1213736252"/>
        <w:rPr>
          <w:rFonts w:ascii="inherit" w:hAnsi="inherit"/>
          <w:color w:val="00B050"/>
          <w:sz w:val="27"/>
          <w:szCs w:val="27"/>
        </w:rPr>
      </w:pPr>
      <w:r w:rsidRPr="00AB0510">
        <w:rPr>
          <w:rFonts w:ascii="inherit" w:hAnsi="inherit"/>
          <w:color w:val="00B050"/>
          <w:sz w:val="27"/>
          <w:szCs w:val="27"/>
        </w:rPr>
        <w:t>Automating snapshot management helps you to:</w:t>
      </w:r>
    </w:p>
    <w:p w14:paraId="470FAEF5" w14:textId="77777777" w:rsidR="0050768F" w:rsidRPr="00AB0510" w:rsidRDefault="0050768F" w:rsidP="0050768F">
      <w:pPr>
        <w:numPr>
          <w:ilvl w:val="1"/>
          <w:numId w:val="47"/>
        </w:numPr>
        <w:shd w:val="clear" w:color="auto" w:fill="FFFFFF"/>
        <w:spacing w:after="0"/>
        <w:ind w:left="2250"/>
        <w:textAlignment w:val="baseline"/>
        <w:divId w:val="1213736252"/>
        <w:rPr>
          <w:rFonts w:ascii="inherit" w:hAnsi="inherit"/>
          <w:color w:val="00B050"/>
          <w:sz w:val="27"/>
          <w:szCs w:val="27"/>
        </w:rPr>
      </w:pPr>
      <w:r w:rsidRPr="00AB0510">
        <w:rPr>
          <w:rFonts w:ascii="inherit" w:hAnsi="inherit"/>
          <w:color w:val="00B050"/>
          <w:sz w:val="27"/>
          <w:szCs w:val="27"/>
        </w:rPr>
        <w:t>Protect valuable data by enforcing a regular backup schedule.</w:t>
      </w:r>
    </w:p>
    <w:p w14:paraId="3FB7C095" w14:textId="77777777" w:rsidR="0050768F" w:rsidRPr="00AB0510" w:rsidRDefault="0050768F" w:rsidP="0050768F">
      <w:pPr>
        <w:numPr>
          <w:ilvl w:val="1"/>
          <w:numId w:val="47"/>
        </w:numPr>
        <w:shd w:val="clear" w:color="auto" w:fill="FFFFFF"/>
        <w:spacing w:after="0"/>
        <w:ind w:left="2250"/>
        <w:textAlignment w:val="baseline"/>
        <w:divId w:val="1213736252"/>
        <w:rPr>
          <w:rFonts w:ascii="inherit" w:hAnsi="inherit"/>
          <w:color w:val="00B050"/>
          <w:sz w:val="27"/>
          <w:szCs w:val="27"/>
        </w:rPr>
      </w:pPr>
      <w:r w:rsidRPr="00AB0510">
        <w:rPr>
          <w:rFonts w:ascii="inherit" w:hAnsi="inherit"/>
          <w:color w:val="00B050"/>
          <w:sz w:val="27"/>
          <w:szCs w:val="27"/>
        </w:rPr>
        <w:t>Retain backups as required by auditors or internal compliance.</w:t>
      </w:r>
    </w:p>
    <w:p w14:paraId="0763EAF9" w14:textId="77777777" w:rsidR="0050768F" w:rsidRPr="00AB0510" w:rsidRDefault="0050768F" w:rsidP="0050768F">
      <w:pPr>
        <w:numPr>
          <w:ilvl w:val="1"/>
          <w:numId w:val="47"/>
        </w:numPr>
        <w:shd w:val="clear" w:color="auto" w:fill="FFFFFF"/>
        <w:spacing w:after="0"/>
        <w:ind w:left="2250"/>
        <w:textAlignment w:val="baseline"/>
        <w:divId w:val="1213736252"/>
        <w:rPr>
          <w:rFonts w:ascii="inherit" w:hAnsi="inherit"/>
          <w:color w:val="00B050"/>
          <w:sz w:val="27"/>
          <w:szCs w:val="27"/>
        </w:rPr>
      </w:pPr>
      <w:r w:rsidRPr="00AB0510">
        <w:rPr>
          <w:rFonts w:ascii="inherit" w:hAnsi="inherit"/>
          <w:color w:val="00B050"/>
          <w:sz w:val="27"/>
          <w:szCs w:val="27"/>
        </w:rPr>
        <w:t>Reduce storage costs by deleting outdated backups.</w:t>
      </w:r>
    </w:p>
    <w:p w14:paraId="05339657" w14:textId="77777777" w:rsidR="0050768F" w:rsidRPr="0050768F" w:rsidRDefault="0050768F" w:rsidP="0050768F">
      <w:pPr>
        <w:divId w:val="1213736252"/>
        <w:rPr>
          <w:rFonts w:eastAsia="Times New Roman"/>
          <w:b/>
          <w:bCs/>
          <w:sz w:val="24"/>
          <w:szCs w:val="24"/>
        </w:rPr>
      </w:pPr>
    </w:p>
    <w:p w14:paraId="71DAE8B5" w14:textId="0991E2FB" w:rsidR="00E66BFD" w:rsidRDefault="00E66BFD" w:rsidP="005337C4">
      <w:pPr>
        <w:pStyle w:val="Heading2"/>
        <w:shd w:val="clear" w:color="auto" w:fill="FFFFFF"/>
        <w:spacing w:before="0"/>
        <w:textAlignment w:val="baseline"/>
        <w:divId w:val="1213736252"/>
        <w:rPr>
          <w:rFonts w:ascii="inherit" w:hAnsi="inherit"/>
          <w:b w:val="0"/>
          <w:bCs w:val="0"/>
          <w:color w:val="666666"/>
          <w:sz w:val="42"/>
          <w:szCs w:val="42"/>
          <w:bdr w:val="none" w:sz="0" w:space="0" w:color="auto" w:frame="1"/>
        </w:rPr>
      </w:pPr>
      <w:r>
        <w:rPr>
          <w:noProof/>
        </w:rPr>
        <w:drawing>
          <wp:inline distT="0" distB="0" distL="0" distR="0" wp14:anchorId="51523B5D" wp14:editId="5ABC310E">
            <wp:extent cx="10258425" cy="56388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258425" cy="5638800"/>
                    </a:xfrm>
                    <a:prstGeom prst="rect">
                      <a:avLst/>
                    </a:prstGeom>
                  </pic:spPr>
                </pic:pic>
              </a:graphicData>
            </a:graphic>
          </wp:inline>
        </w:drawing>
      </w:r>
    </w:p>
    <w:p w14:paraId="3CBD62A4" w14:textId="487E14E7" w:rsidR="002C454B" w:rsidRDefault="002C454B" w:rsidP="002C454B">
      <w:pPr>
        <w:divId w:val="1213736252"/>
      </w:pPr>
    </w:p>
    <w:p w14:paraId="27F4CE44" w14:textId="680EE29B" w:rsidR="002C454B" w:rsidRPr="002C454B" w:rsidRDefault="002C454B" w:rsidP="002C454B">
      <w:pPr>
        <w:divId w:val="1213736252"/>
      </w:pPr>
    </w:p>
    <w:p w14:paraId="763E395E" w14:textId="29A674C8" w:rsidR="005337C4" w:rsidRDefault="005337C4" w:rsidP="005337C4">
      <w:pPr>
        <w:pStyle w:val="Heading2"/>
        <w:shd w:val="clear" w:color="auto" w:fill="FFFFFF"/>
        <w:spacing w:before="0"/>
        <w:textAlignment w:val="baseline"/>
        <w:divId w:val="1213736252"/>
        <w:rPr>
          <w:rFonts w:ascii="Georgia" w:hAnsi="Georgia"/>
          <w:b w:val="0"/>
          <w:bCs w:val="0"/>
          <w:color w:val="666666"/>
          <w:sz w:val="42"/>
          <w:szCs w:val="42"/>
        </w:rPr>
      </w:pPr>
      <w:r>
        <w:rPr>
          <w:rFonts w:ascii="inherit" w:hAnsi="inherit"/>
          <w:b w:val="0"/>
          <w:bCs w:val="0"/>
          <w:color w:val="666666"/>
          <w:sz w:val="42"/>
          <w:szCs w:val="42"/>
          <w:bdr w:val="none" w:sz="0" w:space="0" w:color="auto" w:frame="1"/>
        </w:rPr>
        <w:t>AWS Certification Exam Practice Questions</w:t>
      </w:r>
    </w:p>
    <w:p w14:paraId="48F194E1" w14:textId="77777777" w:rsidR="005337C4" w:rsidRDefault="005337C4" w:rsidP="005337C4">
      <w:pPr>
        <w:numPr>
          <w:ilvl w:val="0"/>
          <w:numId w:val="39"/>
        </w:numPr>
        <w:shd w:val="clear" w:color="auto" w:fill="FFFFFF"/>
        <w:spacing w:after="0"/>
        <w:ind w:left="1125"/>
        <w:textAlignment w:val="baseline"/>
        <w:divId w:val="1213736252"/>
        <w:rPr>
          <w:rFonts w:ascii="inherit" w:hAnsi="inherit"/>
          <w:color w:val="666666"/>
          <w:sz w:val="27"/>
          <w:szCs w:val="27"/>
        </w:rPr>
      </w:pPr>
      <w:r>
        <w:rPr>
          <w:rFonts w:ascii="inherit" w:hAnsi="inherit"/>
          <w:color w:val="666666"/>
          <w:sz w:val="27"/>
          <w:szCs w:val="27"/>
        </w:rPr>
        <w:t>_____ is a durable, block-level storage volume that you can attach to a single, running Amazon EC2 instance.</w:t>
      </w:r>
    </w:p>
    <w:p w14:paraId="76E9514E"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Amazon S3</w:t>
      </w:r>
    </w:p>
    <w:p w14:paraId="6FE107CE"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Style w:val="Strong"/>
          <w:rFonts w:ascii="inherit" w:hAnsi="inherit"/>
          <w:color w:val="666666"/>
          <w:sz w:val="27"/>
          <w:szCs w:val="27"/>
          <w:bdr w:val="none" w:sz="0" w:space="0" w:color="auto" w:frame="1"/>
        </w:rPr>
        <w:t>Amazon EBS</w:t>
      </w:r>
    </w:p>
    <w:p w14:paraId="26F56E63"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None of these</w:t>
      </w:r>
    </w:p>
    <w:p w14:paraId="30988BE1"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All of these</w:t>
      </w:r>
    </w:p>
    <w:p w14:paraId="673B0E41" w14:textId="77777777" w:rsidR="005337C4" w:rsidRDefault="005337C4" w:rsidP="005337C4">
      <w:pPr>
        <w:numPr>
          <w:ilvl w:val="0"/>
          <w:numId w:val="39"/>
        </w:numPr>
        <w:shd w:val="clear" w:color="auto" w:fill="FFFFFF"/>
        <w:spacing w:after="0"/>
        <w:ind w:left="1125"/>
        <w:textAlignment w:val="baseline"/>
        <w:divId w:val="1213736252"/>
        <w:rPr>
          <w:rFonts w:ascii="inherit" w:hAnsi="inherit"/>
          <w:color w:val="666666"/>
          <w:sz w:val="27"/>
          <w:szCs w:val="27"/>
        </w:rPr>
      </w:pPr>
      <w:r>
        <w:rPr>
          <w:rFonts w:ascii="inherit" w:hAnsi="inherit"/>
          <w:color w:val="666666"/>
          <w:sz w:val="27"/>
          <w:szCs w:val="27"/>
        </w:rPr>
        <w:t>Which Amazon storage do you think is the best for my database-style applications that frequently encounter many random reads and writes across the dataset?</w:t>
      </w:r>
    </w:p>
    <w:p w14:paraId="5F9EB372"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None of these.</w:t>
      </w:r>
    </w:p>
    <w:p w14:paraId="66570277"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Amazon Instance Storage</w:t>
      </w:r>
    </w:p>
    <w:p w14:paraId="33067835"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Any of these</w:t>
      </w:r>
    </w:p>
    <w:p w14:paraId="1A3E4F17"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Style w:val="Strong"/>
          <w:rFonts w:ascii="inherit" w:hAnsi="inherit"/>
          <w:color w:val="666666"/>
          <w:sz w:val="27"/>
          <w:szCs w:val="27"/>
          <w:bdr w:val="none" w:sz="0" w:space="0" w:color="auto" w:frame="1"/>
        </w:rPr>
        <w:t>Amazon EBS</w:t>
      </w:r>
    </w:p>
    <w:p w14:paraId="636CE3EB" w14:textId="77777777" w:rsidR="005337C4" w:rsidRDefault="005337C4" w:rsidP="005337C4">
      <w:pPr>
        <w:numPr>
          <w:ilvl w:val="0"/>
          <w:numId w:val="39"/>
        </w:numPr>
        <w:shd w:val="clear" w:color="auto" w:fill="FFFFFF"/>
        <w:spacing w:after="0"/>
        <w:ind w:left="1125"/>
        <w:textAlignment w:val="baseline"/>
        <w:divId w:val="1213736252"/>
        <w:rPr>
          <w:rFonts w:ascii="inherit" w:hAnsi="inherit"/>
          <w:color w:val="666666"/>
          <w:sz w:val="27"/>
          <w:szCs w:val="27"/>
        </w:rPr>
      </w:pPr>
      <w:r>
        <w:rPr>
          <w:rFonts w:ascii="inherit" w:hAnsi="inherit"/>
          <w:color w:val="666666"/>
          <w:sz w:val="27"/>
          <w:szCs w:val="27"/>
        </w:rPr>
        <w:t>What does Amazon EBS stand for?</w:t>
      </w:r>
    </w:p>
    <w:p w14:paraId="6370A1E9"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Elastic Block Storage</w:t>
      </w:r>
    </w:p>
    <w:p w14:paraId="730044ED"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Elastic Business Server</w:t>
      </w:r>
    </w:p>
    <w:p w14:paraId="6C613DC4"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Elastic Blade Server</w:t>
      </w:r>
    </w:p>
    <w:p w14:paraId="698B8A34"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Style w:val="Strong"/>
          <w:rFonts w:ascii="inherit" w:hAnsi="inherit"/>
          <w:color w:val="666666"/>
          <w:sz w:val="27"/>
          <w:szCs w:val="27"/>
          <w:bdr w:val="none" w:sz="0" w:space="0" w:color="auto" w:frame="1"/>
        </w:rPr>
        <w:t>Elastic Block Store</w:t>
      </w:r>
    </w:p>
    <w:p w14:paraId="2941CC6D" w14:textId="77777777" w:rsidR="005337C4" w:rsidRDefault="005337C4" w:rsidP="005337C4">
      <w:pPr>
        <w:numPr>
          <w:ilvl w:val="0"/>
          <w:numId w:val="39"/>
        </w:numPr>
        <w:shd w:val="clear" w:color="auto" w:fill="FFFFFF"/>
        <w:spacing w:after="0"/>
        <w:ind w:left="1125"/>
        <w:textAlignment w:val="baseline"/>
        <w:divId w:val="1213736252"/>
        <w:rPr>
          <w:rFonts w:ascii="inherit" w:hAnsi="inherit"/>
          <w:color w:val="666666"/>
          <w:sz w:val="27"/>
          <w:szCs w:val="27"/>
        </w:rPr>
      </w:pPr>
      <w:r>
        <w:rPr>
          <w:rFonts w:ascii="inherit" w:hAnsi="inherit"/>
          <w:color w:val="666666"/>
          <w:sz w:val="27"/>
          <w:szCs w:val="27"/>
        </w:rPr>
        <w:t>Which Amazon Storage behaves like raw, unformatted, external block devices that you can attach to your instances?</w:t>
      </w:r>
    </w:p>
    <w:p w14:paraId="5C4C3BC6"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None of these.</w:t>
      </w:r>
    </w:p>
    <w:p w14:paraId="739E1463"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Amazon Instance Storage</w:t>
      </w:r>
    </w:p>
    <w:p w14:paraId="128104AA"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Style w:val="Strong"/>
          <w:rFonts w:ascii="inherit" w:hAnsi="inherit"/>
          <w:color w:val="666666"/>
          <w:sz w:val="27"/>
          <w:szCs w:val="27"/>
          <w:bdr w:val="none" w:sz="0" w:space="0" w:color="auto" w:frame="1"/>
        </w:rPr>
        <w:t>Amazon EBS</w:t>
      </w:r>
    </w:p>
    <w:p w14:paraId="7A9CBA68"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All of these</w:t>
      </w:r>
    </w:p>
    <w:p w14:paraId="69A82103" w14:textId="77777777" w:rsidR="005337C4" w:rsidRDefault="005337C4" w:rsidP="005337C4">
      <w:pPr>
        <w:numPr>
          <w:ilvl w:val="0"/>
          <w:numId w:val="39"/>
        </w:numPr>
        <w:shd w:val="clear" w:color="auto" w:fill="FFFFFF"/>
        <w:spacing w:after="0"/>
        <w:ind w:left="1125"/>
        <w:textAlignment w:val="baseline"/>
        <w:divId w:val="1213736252"/>
        <w:rPr>
          <w:rFonts w:ascii="inherit" w:hAnsi="inherit"/>
          <w:color w:val="666666"/>
          <w:sz w:val="27"/>
          <w:szCs w:val="27"/>
        </w:rPr>
      </w:pPr>
      <w:r>
        <w:rPr>
          <w:rFonts w:ascii="inherit" w:hAnsi="inherit"/>
          <w:color w:val="666666"/>
          <w:sz w:val="27"/>
          <w:szCs w:val="27"/>
        </w:rPr>
        <w:t>A user has created numerous EBS volumes. What is the general limit for each AWS account for the maximum number of EBS volumes that can be created?</w:t>
      </w:r>
    </w:p>
    <w:p w14:paraId="72076C65"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10000</w:t>
      </w:r>
    </w:p>
    <w:p w14:paraId="21D645A5"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Style w:val="Strong"/>
          <w:rFonts w:ascii="inherit" w:hAnsi="inherit"/>
          <w:color w:val="666666"/>
          <w:sz w:val="27"/>
          <w:szCs w:val="27"/>
          <w:bdr w:val="none" w:sz="0" w:space="0" w:color="auto" w:frame="1"/>
        </w:rPr>
        <w:t>5000</w:t>
      </w:r>
    </w:p>
    <w:p w14:paraId="343A9499"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100</w:t>
      </w:r>
    </w:p>
    <w:p w14:paraId="46637A43"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1000</w:t>
      </w:r>
    </w:p>
    <w:p w14:paraId="71563D85" w14:textId="77777777" w:rsidR="005337C4" w:rsidRDefault="005337C4" w:rsidP="005337C4">
      <w:pPr>
        <w:numPr>
          <w:ilvl w:val="0"/>
          <w:numId w:val="39"/>
        </w:numPr>
        <w:shd w:val="clear" w:color="auto" w:fill="FFFFFF"/>
        <w:spacing w:after="0"/>
        <w:ind w:left="1125"/>
        <w:textAlignment w:val="baseline"/>
        <w:divId w:val="1213736252"/>
        <w:rPr>
          <w:rFonts w:ascii="inherit" w:hAnsi="inherit"/>
          <w:color w:val="666666"/>
          <w:sz w:val="27"/>
          <w:szCs w:val="27"/>
        </w:rPr>
      </w:pPr>
      <w:r>
        <w:rPr>
          <w:rFonts w:ascii="inherit" w:hAnsi="inherit"/>
          <w:color w:val="666666"/>
          <w:sz w:val="27"/>
          <w:szCs w:val="27"/>
        </w:rPr>
        <w:t>Select the correct set of steps for exposing the snapshot only to specific AWS accounts</w:t>
      </w:r>
    </w:p>
    <w:p w14:paraId="148307B6"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Select Public for all the accounts and check mark those accounts with whom you want to expose the snapshots and click save.</w:t>
      </w:r>
    </w:p>
    <w:p w14:paraId="01CB9648"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Style w:val="Strong"/>
          <w:rFonts w:ascii="inherit" w:hAnsi="inherit"/>
          <w:color w:val="666666"/>
          <w:sz w:val="27"/>
          <w:szCs w:val="27"/>
          <w:bdr w:val="none" w:sz="0" w:space="0" w:color="auto" w:frame="1"/>
        </w:rPr>
        <w:t>Select Private and enter the IDs of those AWS accounts, and click Save.</w:t>
      </w:r>
    </w:p>
    <w:p w14:paraId="7A50EE5E"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Select Public, enter the IDs of those AWS accounts, and click Save.</w:t>
      </w:r>
    </w:p>
    <w:p w14:paraId="0DD57E6B"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Select Public, mark the IDs of those AWS accounts as private, and click Save.</w:t>
      </w:r>
    </w:p>
    <w:p w14:paraId="525F996D" w14:textId="77777777" w:rsidR="005337C4" w:rsidRDefault="005337C4" w:rsidP="005337C4">
      <w:pPr>
        <w:numPr>
          <w:ilvl w:val="0"/>
          <w:numId w:val="39"/>
        </w:numPr>
        <w:shd w:val="clear" w:color="auto" w:fill="FFFFFF"/>
        <w:spacing w:after="0"/>
        <w:ind w:left="1125"/>
        <w:textAlignment w:val="baseline"/>
        <w:divId w:val="1213736252"/>
        <w:rPr>
          <w:rFonts w:ascii="inherit" w:hAnsi="inherit"/>
          <w:color w:val="666666"/>
          <w:sz w:val="27"/>
          <w:szCs w:val="27"/>
        </w:rPr>
      </w:pPr>
      <w:r>
        <w:rPr>
          <w:rFonts w:ascii="inherit" w:hAnsi="inherit"/>
          <w:color w:val="666666"/>
          <w:sz w:val="27"/>
          <w:szCs w:val="27"/>
        </w:rPr>
        <w:t>If an Amazon EBS volume is the root device of an instance, can I detach it without stopping the instance?</w:t>
      </w:r>
    </w:p>
    <w:p w14:paraId="388DBA2C"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Yes but only if Windows instance</w:t>
      </w:r>
    </w:p>
    <w:p w14:paraId="302C0014"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Style w:val="Strong"/>
          <w:rFonts w:ascii="inherit" w:hAnsi="inherit"/>
          <w:color w:val="666666"/>
          <w:sz w:val="27"/>
          <w:szCs w:val="27"/>
          <w:bdr w:val="none" w:sz="0" w:space="0" w:color="auto" w:frame="1"/>
        </w:rPr>
        <w:t>No</w:t>
      </w:r>
    </w:p>
    <w:p w14:paraId="230BCDCB"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Yes</w:t>
      </w:r>
    </w:p>
    <w:p w14:paraId="16E2A603"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Yes but only if a Linux instance</w:t>
      </w:r>
    </w:p>
    <w:p w14:paraId="10077C96" w14:textId="77777777" w:rsidR="005337C4" w:rsidRDefault="005337C4" w:rsidP="005337C4">
      <w:pPr>
        <w:numPr>
          <w:ilvl w:val="0"/>
          <w:numId w:val="39"/>
        </w:numPr>
        <w:shd w:val="clear" w:color="auto" w:fill="FFFFFF"/>
        <w:spacing w:after="0"/>
        <w:ind w:left="1125"/>
        <w:textAlignment w:val="baseline"/>
        <w:divId w:val="1213736252"/>
        <w:rPr>
          <w:rFonts w:ascii="inherit" w:hAnsi="inherit"/>
          <w:color w:val="666666"/>
          <w:sz w:val="27"/>
          <w:szCs w:val="27"/>
        </w:rPr>
      </w:pPr>
      <w:r>
        <w:rPr>
          <w:rFonts w:ascii="inherit" w:hAnsi="inherit"/>
          <w:color w:val="666666"/>
          <w:sz w:val="27"/>
          <w:szCs w:val="27"/>
        </w:rPr>
        <w:t>Can we attach an EBS volume to more than one EC2 instance at the same time?</w:t>
      </w:r>
    </w:p>
    <w:p w14:paraId="0A434283"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Yes</w:t>
      </w:r>
    </w:p>
    <w:p w14:paraId="515B6206"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Style w:val="Strong"/>
          <w:rFonts w:ascii="inherit" w:hAnsi="inherit"/>
          <w:color w:val="666666"/>
          <w:sz w:val="27"/>
          <w:szCs w:val="27"/>
          <w:bdr w:val="none" w:sz="0" w:space="0" w:color="auto" w:frame="1"/>
        </w:rPr>
        <w:t>No</w:t>
      </w:r>
    </w:p>
    <w:p w14:paraId="39CC5021"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Only EC2-optimized EBS volumes.</w:t>
      </w:r>
    </w:p>
    <w:p w14:paraId="6E2AD48F"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Only in read mode.</w:t>
      </w:r>
    </w:p>
    <w:p w14:paraId="7C29523B" w14:textId="77777777" w:rsidR="005337C4" w:rsidRDefault="005337C4" w:rsidP="005337C4">
      <w:pPr>
        <w:numPr>
          <w:ilvl w:val="0"/>
          <w:numId w:val="39"/>
        </w:numPr>
        <w:shd w:val="clear" w:color="auto" w:fill="FFFFFF"/>
        <w:spacing w:after="0"/>
        <w:ind w:left="1125"/>
        <w:textAlignment w:val="baseline"/>
        <w:divId w:val="1213736252"/>
        <w:rPr>
          <w:rFonts w:ascii="inherit" w:hAnsi="inherit"/>
          <w:color w:val="666666"/>
          <w:sz w:val="27"/>
          <w:szCs w:val="27"/>
        </w:rPr>
      </w:pPr>
      <w:r>
        <w:rPr>
          <w:rFonts w:ascii="inherit" w:hAnsi="inherit"/>
          <w:color w:val="666666"/>
          <w:sz w:val="27"/>
          <w:szCs w:val="27"/>
        </w:rPr>
        <w:t>Do the Amazon EBS volumes persist independently from the running life of an Amazon EC2 instance?</w:t>
      </w:r>
    </w:p>
    <w:p w14:paraId="58448B02"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Style w:val="Strong"/>
          <w:rFonts w:ascii="inherit" w:hAnsi="inherit"/>
          <w:color w:val="666666"/>
          <w:sz w:val="27"/>
          <w:szCs w:val="27"/>
          <w:bdr w:val="none" w:sz="0" w:space="0" w:color="auto" w:frame="1"/>
        </w:rPr>
        <w:t>Only if instructed to when created</w:t>
      </w:r>
    </w:p>
    <w:p w14:paraId="5895A304"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Yes</w:t>
      </w:r>
    </w:p>
    <w:p w14:paraId="7F9BC1BE"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No</w:t>
      </w:r>
    </w:p>
    <w:p w14:paraId="15648871" w14:textId="77777777" w:rsidR="005337C4" w:rsidRDefault="005337C4" w:rsidP="005337C4">
      <w:pPr>
        <w:numPr>
          <w:ilvl w:val="0"/>
          <w:numId w:val="39"/>
        </w:numPr>
        <w:shd w:val="clear" w:color="auto" w:fill="FFFFFF"/>
        <w:spacing w:after="0"/>
        <w:ind w:left="1125"/>
        <w:textAlignment w:val="baseline"/>
        <w:divId w:val="1213736252"/>
        <w:rPr>
          <w:rFonts w:ascii="inherit" w:hAnsi="inherit"/>
          <w:color w:val="666666"/>
          <w:sz w:val="27"/>
          <w:szCs w:val="27"/>
        </w:rPr>
      </w:pPr>
      <w:r>
        <w:rPr>
          <w:rFonts w:ascii="inherit" w:hAnsi="inherit"/>
          <w:color w:val="666666"/>
          <w:sz w:val="27"/>
          <w:szCs w:val="27"/>
        </w:rPr>
        <w:t>Can I delete a snapshot of the root device of an EBS volume used by a registered AMI?</w:t>
      </w:r>
    </w:p>
    <w:p w14:paraId="4CD3189D"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Only via API</w:t>
      </w:r>
    </w:p>
    <w:p w14:paraId="59641666"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Only via Console</w:t>
      </w:r>
    </w:p>
    <w:p w14:paraId="6FBC3F50"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Yes</w:t>
      </w:r>
    </w:p>
    <w:p w14:paraId="23D5CE5C"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Style w:val="Strong"/>
          <w:rFonts w:ascii="inherit" w:hAnsi="inherit"/>
          <w:color w:val="666666"/>
          <w:sz w:val="27"/>
          <w:szCs w:val="27"/>
          <w:bdr w:val="none" w:sz="0" w:space="0" w:color="auto" w:frame="1"/>
        </w:rPr>
        <w:t>No</w:t>
      </w:r>
    </w:p>
    <w:p w14:paraId="5C5A6148" w14:textId="77777777" w:rsidR="005337C4" w:rsidRDefault="005337C4" w:rsidP="005337C4">
      <w:pPr>
        <w:numPr>
          <w:ilvl w:val="0"/>
          <w:numId w:val="39"/>
        </w:numPr>
        <w:shd w:val="clear" w:color="auto" w:fill="FFFFFF"/>
        <w:spacing w:after="0"/>
        <w:ind w:left="1125"/>
        <w:textAlignment w:val="baseline"/>
        <w:divId w:val="1213736252"/>
        <w:rPr>
          <w:rFonts w:ascii="inherit" w:hAnsi="inherit"/>
          <w:color w:val="666666"/>
          <w:sz w:val="27"/>
          <w:szCs w:val="27"/>
        </w:rPr>
      </w:pPr>
      <w:r>
        <w:rPr>
          <w:rFonts w:ascii="inherit" w:hAnsi="inherit"/>
          <w:color w:val="666666"/>
          <w:sz w:val="27"/>
          <w:szCs w:val="27"/>
        </w:rPr>
        <w:t>By default, EBS volumes that are created and attached to an instance at launch are deleted when that instance is terminated. You can modify this behavior by changing the value of the flag_____ to false when you launch the instance</w:t>
      </w:r>
    </w:p>
    <w:p w14:paraId="1252FA66"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Style w:val="Strong"/>
          <w:rFonts w:ascii="inherit" w:hAnsi="inherit"/>
          <w:color w:val="666666"/>
          <w:sz w:val="27"/>
          <w:szCs w:val="27"/>
          <w:bdr w:val="none" w:sz="0" w:space="0" w:color="auto" w:frame="1"/>
        </w:rPr>
        <w:t>DeleteOnTermination</w:t>
      </w:r>
    </w:p>
    <w:p w14:paraId="145CDC78"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RemoveOnDeletion</w:t>
      </w:r>
    </w:p>
    <w:p w14:paraId="4982B106"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RemoveOnTermination</w:t>
      </w:r>
    </w:p>
    <w:p w14:paraId="35CE0D52"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TerminateOnDeletion</w:t>
      </w:r>
    </w:p>
    <w:p w14:paraId="3CE1C9F9" w14:textId="77777777" w:rsidR="005337C4" w:rsidRDefault="005337C4" w:rsidP="005337C4">
      <w:pPr>
        <w:numPr>
          <w:ilvl w:val="0"/>
          <w:numId w:val="39"/>
        </w:numPr>
        <w:shd w:val="clear" w:color="auto" w:fill="FFFFFF"/>
        <w:spacing w:after="0"/>
        <w:ind w:left="1125"/>
        <w:textAlignment w:val="baseline"/>
        <w:divId w:val="1213736252"/>
        <w:rPr>
          <w:rFonts w:ascii="inherit" w:hAnsi="inherit"/>
          <w:color w:val="666666"/>
          <w:sz w:val="27"/>
          <w:szCs w:val="27"/>
        </w:rPr>
      </w:pPr>
      <w:r>
        <w:rPr>
          <w:rFonts w:ascii="inherit" w:hAnsi="inherit"/>
          <w:color w:val="666666"/>
          <w:sz w:val="27"/>
          <w:szCs w:val="27"/>
        </w:rPr>
        <w:t>Your company policies require encryption of sensitive data at rest. You are considering the possible options for protecting data while storing it at rest on an EBS data volume, attached to an EC2 instance. Which of these options would allow you to encrypt your data at rest? (Choose 3 answers)</w:t>
      </w:r>
    </w:p>
    <w:p w14:paraId="3D0E1E5D"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Style w:val="Strong"/>
          <w:rFonts w:ascii="inherit" w:hAnsi="inherit"/>
          <w:color w:val="666666"/>
          <w:sz w:val="27"/>
          <w:szCs w:val="27"/>
          <w:bdr w:val="none" w:sz="0" w:space="0" w:color="auto" w:frame="1"/>
        </w:rPr>
        <w:t>Implement third party volume encryption tools</w:t>
      </w:r>
    </w:p>
    <w:p w14:paraId="61AFA582"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Do nothing as EBS volumes are encrypted by default</w:t>
      </w:r>
    </w:p>
    <w:p w14:paraId="2A6D5042"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Style w:val="Strong"/>
          <w:rFonts w:ascii="inherit" w:hAnsi="inherit"/>
          <w:color w:val="666666"/>
          <w:sz w:val="27"/>
          <w:szCs w:val="27"/>
          <w:bdr w:val="none" w:sz="0" w:space="0" w:color="auto" w:frame="1"/>
        </w:rPr>
        <w:t>Encrypt data inside your applications before storing it on EBS</w:t>
      </w:r>
    </w:p>
    <w:p w14:paraId="3EACBA42"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Style w:val="Strong"/>
          <w:rFonts w:ascii="inherit" w:hAnsi="inherit"/>
          <w:color w:val="666666"/>
          <w:sz w:val="27"/>
          <w:szCs w:val="27"/>
          <w:bdr w:val="none" w:sz="0" w:space="0" w:color="auto" w:frame="1"/>
        </w:rPr>
        <w:t>Encrypt data using native data encryption drivers at the file system level</w:t>
      </w:r>
    </w:p>
    <w:p w14:paraId="03725E5B"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Implement SSL/TLS for all services running on the server</w:t>
      </w:r>
    </w:p>
    <w:p w14:paraId="559A7D82" w14:textId="77777777" w:rsidR="005337C4" w:rsidRDefault="005337C4" w:rsidP="005337C4">
      <w:pPr>
        <w:numPr>
          <w:ilvl w:val="0"/>
          <w:numId w:val="39"/>
        </w:numPr>
        <w:shd w:val="clear" w:color="auto" w:fill="FFFFFF"/>
        <w:spacing w:after="0"/>
        <w:ind w:left="1125"/>
        <w:textAlignment w:val="baseline"/>
        <w:divId w:val="1213736252"/>
        <w:rPr>
          <w:rFonts w:ascii="inherit" w:hAnsi="inherit"/>
          <w:color w:val="666666"/>
          <w:sz w:val="27"/>
          <w:szCs w:val="27"/>
        </w:rPr>
      </w:pPr>
      <w:r>
        <w:rPr>
          <w:rFonts w:ascii="inherit" w:hAnsi="inherit"/>
          <w:color w:val="666666"/>
          <w:sz w:val="27"/>
          <w:szCs w:val="27"/>
        </w:rPr>
        <w:t>Which of the following are true regarding encrypted Amazon Elastic Block Store (EBS) volumes? Choose 2 answers</w:t>
      </w:r>
    </w:p>
    <w:p w14:paraId="22CDC3C3"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Style w:val="Strong"/>
          <w:rFonts w:ascii="inherit" w:hAnsi="inherit"/>
          <w:color w:val="666666"/>
          <w:sz w:val="27"/>
          <w:szCs w:val="27"/>
          <w:bdr w:val="none" w:sz="0" w:space="0" w:color="auto" w:frame="1"/>
        </w:rPr>
        <w:t>Supported on all Amazon EBS volume types</w:t>
      </w:r>
    </w:p>
    <w:p w14:paraId="4ADBDA05"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Style w:val="Strong"/>
          <w:rFonts w:ascii="inherit" w:hAnsi="inherit"/>
          <w:color w:val="666666"/>
          <w:sz w:val="27"/>
          <w:szCs w:val="27"/>
          <w:bdr w:val="none" w:sz="0" w:space="0" w:color="auto" w:frame="1"/>
        </w:rPr>
        <w:t>Snapshots are automatically encrypted</w:t>
      </w:r>
    </w:p>
    <w:p w14:paraId="6F47C4E9"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Available to all instance types</w:t>
      </w:r>
    </w:p>
    <w:p w14:paraId="2F5A0958"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Existing volumes can be encrypted</w:t>
      </w:r>
    </w:p>
    <w:p w14:paraId="2C25419F"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Shared volumes can be encrypted</w:t>
      </w:r>
    </w:p>
    <w:p w14:paraId="2C5343A2" w14:textId="77777777" w:rsidR="005337C4" w:rsidRDefault="005337C4" w:rsidP="005337C4">
      <w:pPr>
        <w:numPr>
          <w:ilvl w:val="0"/>
          <w:numId w:val="39"/>
        </w:numPr>
        <w:shd w:val="clear" w:color="auto" w:fill="FFFFFF"/>
        <w:spacing w:after="0"/>
        <w:ind w:left="1125"/>
        <w:textAlignment w:val="baseline"/>
        <w:divId w:val="1213736252"/>
        <w:rPr>
          <w:rFonts w:ascii="inherit" w:hAnsi="inherit"/>
          <w:color w:val="666666"/>
          <w:sz w:val="27"/>
          <w:szCs w:val="27"/>
        </w:rPr>
      </w:pPr>
      <w:r>
        <w:rPr>
          <w:rFonts w:ascii="inherit" w:hAnsi="inherit"/>
          <w:color w:val="666666"/>
          <w:sz w:val="27"/>
          <w:szCs w:val="27"/>
        </w:rPr>
        <w:t>How can you secure data at rest on an EBS volume?</w:t>
      </w:r>
    </w:p>
    <w:p w14:paraId="115673A6"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Encrypt the volume using the S3 server-side encryption service</w:t>
      </w:r>
    </w:p>
    <w:p w14:paraId="3C9F59F5"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Attach the volume to an instance using EC2’s SSL interface.</w:t>
      </w:r>
    </w:p>
    <w:p w14:paraId="484ADDC0"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Create an IAM policy that restricts read and write access to the volume.</w:t>
      </w:r>
    </w:p>
    <w:p w14:paraId="7B29EF1B"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Write the data randomly instead of sequentially.</w:t>
      </w:r>
    </w:p>
    <w:p w14:paraId="12C6CF47"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Style w:val="Strong"/>
          <w:rFonts w:ascii="inherit" w:hAnsi="inherit"/>
          <w:color w:val="666666"/>
          <w:sz w:val="27"/>
          <w:szCs w:val="27"/>
          <w:bdr w:val="none" w:sz="0" w:space="0" w:color="auto" w:frame="1"/>
        </w:rPr>
        <w:t>Use an encrypted file system on top of the EBS volume</w:t>
      </w:r>
    </w:p>
    <w:p w14:paraId="700AA2FE" w14:textId="77777777" w:rsidR="005337C4" w:rsidRDefault="005337C4" w:rsidP="005337C4">
      <w:pPr>
        <w:numPr>
          <w:ilvl w:val="0"/>
          <w:numId w:val="39"/>
        </w:numPr>
        <w:shd w:val="clear" w:color="auto" w:fill="FFFFFF"/>
        <w:spacing w:after="0"/>
        <w:ind w:left="1125"/>
        <w:textAlignment w:val="baseline"/>
        <w:divId w:val="1213736252"/>
        <w:rPr>
          <w:rFonts w:ascii="inherit" w:hAnsi="inherit"/>
          <w:color w:val="666666"/>
          <w:sz w:val="27"/>
          <w:szCs w:val="27"/>
        </w:rPr>
      </w:pPr>
      <w:r>
        <w:rPr>
          <w:rFonts w:ascii="inherit" w:hAnsi="inherit"/>
          <w:color w:val="666666"/>
          <w:sz w:val="27"/>
          <w:szCs w:val="27"/>
        </w:rPr>
        <w:t>A user has deployed an application on an EBS backed EC2 instance. For a better performance of application, it requires dedicated EC2 to EBS traffic. How can the user achieve this?</w:t>
      </w:r>
    </w:p>
    <w:p w14:paraId="631BE00F"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Launch the EC2 instance as EBS dedicated with PIOPS EBS</w:t>
      </w:r>
    </w:p>
    <w:p w14:paraId="3F6F8DF8"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Launch the EC2 instance as EBS enhanced with PIOPS EBS</w:t>
      </w:r>
    </w:p>
    <w:p w14:paraId="35A639DD"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Launch the EC2 instance as EBS dedicated with PIOPS EBS</w:t>
      </w:r>
    </w:p>
    <w:p w14:paraId="450693CC"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Style w:val="Strong"/>
          <w:rFonts w:ascii="inherit" w:hAnsi="inherit"/>
          <w:color w:val="666666"/>
          <w:sz w:val="27"/>
          <w:szCs w:val="27"/>
          <w:bdr w:val="none" w:sz="0" w:space="0" w:color="auto" w:frame="1"/>
        </w:rPr>
        <w:t>Launch the EC2 instance as EBS optimized with PIOPS EBS</w:t>
      </w:r>
    </w:p>
    <w:p w14:paraId="2860E203" w14:textId="77777777" w:rsidR="005337C4" w:rsidRDefault="005337C4" w:rsidP="005337C4">
      <w:pPr>
        <w:numPr>
          <w:ilvl w:val="0"/>
          <w:numId w:val="39"/>
        </w:numPr>
        <w:shd w:val="clear" w:color="auto" w:fill="FFFFFF"/>
        <w:spacing w:after="0"/>
        <w:ind w:left="1125"/>
        <w:textAlignment w:val="baseline"/>
        <w:divId w:val="1213736252"/>
        <w:rPr>
          <w:rFonts w:ascii="inherit" w:hAnsi="inherit"/>
          <w:color w:val="666666"/>
          <w:sz w:val="27"/>
          <w:szCs w:val="27"/>
        </w:rPr>
      </w:pPr>
      <w:r>
        <w:rPr>
          <w:rFonts w:ascii="inherit" w:hAnsi="inherit"/>
          <w:color w:val="666666"/>
          <w:sz w:val="27"/>
          <w:szCs w:val="27"/>
        </w:rPr>
        <w:t>A user is trying to launch an EBS backed EC2 instance under free usage. The user wants to achieve encryption of the EBS volume. How can the user encrypt the data at rest?</w:t>
      </w:r>
    </w:p>
    <w:p w14:paraId="27CB4BF5"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Style w:val="Strong"/>
          <w:rFonts w:ascii="inherit" w:hAnsi="inherit"/>
          <w:color w:val="666666"/>
          <w:sz w:val="27"/>
          <w:szCs w:val="27"/>
          <w:bdr w:val="none" w:sz="0" w:space="0" w:color="auto" w:frame="1"/>
        </w:rPr>
        <w:t>Use AWS EBS encryption to encrypt the data at rest (</w:t>
      </w:r>
      <w:r>
        <w:rPr>
          <w:rFonts w:ascii="inherit" w:hAnsi="inherit"/>
          <w:color w:val="0000FF"/>
          <w:sz w:val="27"/>
          <w:szCs w:val="27"/>
          <w:bdr w:val="none" w:sz="0" w:space="0" w:color="auto" w:frame="1"/>
        </w:rPr>
        <w:t>Encryption is allowed on micro instances</w:t>
      </w:r>
      <w:r>
        <w:rPr>
          <w:rStyle w:val="Strong"/>
          <w:rFonts w:ascii="inherit" w:hAnsi="inherit"/>
          <w:color w:val="666666"/>
          <w:sz w:val="27"/>
          <w:szCs w:val="27"/>
          <w:bdr w:val="none" w:sz="0" w:space="0" w:color="auto" w:frame="1"/>
        </w:rPr>
        <w:t>)</w:t>
      </w:r>
    </w:p>
    <w:p w14:paraId="3D2DB8B1"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User cannot use EBS encryption and has to encrypt the data manually or using a third party tool (</w:t>
      </w:r>
      <w:r>
        <w:rPr>
          <w:rFonts w:ascii="inherit" w:hAnsi="inherit"/>
          <w:color w:val="FF0000"/>
          <w:sz w:val="27"/>
          <w:szCs w:val="27"/>
          <w:bdr w:val="none" w:sz="0" w:space="0" w:color="auto" w:frame="1"/>
        </w:rPr>
        <w:t>Encryption was not allowed on micro instances before</w:t>
      </w:r>
      <w:r>
        <w:rPr>
          <w:rFonts w:ascii="inherit" w:hAnsi="inherit"/>
          <w:color w:val="666666"/>
          <w:sz w:val="27"/>
          <w:szCs w:val="27"/>
        </w:rPr>
        <w:t>)</w:t>
      </w:r>
    </w:p>
    <w:p w14:paraId="1E132B1B"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The user has to select the encryption enabled flag while launching the EC2 instance</w:t>
      </w:r>
    </w:p>
    <w:p w14:paraId="60696540"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Encryption of volume is not available as a part of the free usage tier</w:t>
      </w:r>
    </w:p>
    <w:p w14:paraId="465E3C2A" w14:textId="77777777" w:rsidR="005337C4" w:rsidRDefault="005337C4" w:rsidP="005337C4">
      <w:pPr>
        <w:numPr>
          <w:ilvl w:val="0"/>
          <w:numId w:val="39"/>
        </w:numPr>
        <w:shd w:val="clear" w:color="auto" w:fill="FFFFFF"/>
        <w:spacing w:after="0"/>
        <w:ind w:left="1125"/>
        <w:textAlignment w:val="baseline"/>
        <w:divId w:val="1213736252"/>
        <w:rPr>
          <w:rFonts w:ascii="inherit" w:hAnsi="inherit"/>
          <w:color w:val="666666"/>
          <w:sz w:val="27"/>
          <w:szCs w:val="27"/>
        </w:rPr>
      </w:pPr>
      <w:r>
        <w:rPr>
          <w:rFonts w:ascii="inherit" w:hAnsi="inherit"/>
          <w:color w:val="666666"/>
          <w:sz w:val="27"/>
          <w:szCs w:val="27"/>
        </w:rPr>
        <w:t>A user is planning to schedule a backup for an EBS volume. The user wants security of the snapshot data. How can the user achieve data encryption with a snapshot?</w:t>
      </w:r>
    </w:p>
    <w:p w14:paraId="2836F106"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Style w:val="Strong"/>
          <w:rFonts w:ascii="inherit" w:hAnsi="inherit"/>
          <w:color w:val="666666"/>
          <w:sz w:val="27"/>
          <w:szCs w:val="27"/>
          <w:bdr w:val="none" w:sz="0" w:space="0" w:color="auto" w:frame="1"/>
        </w:rPr>
        <w:t>Use encrypted EBS volumes so that the snapshot will be encrypted by AWS</w:t>
      </w:r>
    </w:p>
    <w:p w14:paraId="5EC93DE2"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While creating a snapshot select the snapshot with encryption</w:t>
      </w:r>
    </w:p>
    <w:p w14:paraId="6957E49C" w14:textId="77777777" w:rsidR="005337C4" w:rsidRDefault="005337C4" w:rsidP="008728A9">
      <w:pPr>
        <w:pStyle w:val="Heading2"/>
        <w:divId w:val="1213736252"/>
      </w:pPr>
      <w:r>
        <w:t>By default the snapshot is encrypted by AWS</w:t>
      </w:r>
    </w:p>
    <w:p w14:paraId="6BEA28E2"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Enable server side encryption for the snapshot using S3</w:t>
      </w:r>
    </w:p>
    <w:p w14:paraId="112F5BBE" w14:textId="77777777" w:rsidR="005337C4" w:rsidRDefault="005337C4" w:rsidP="005337C4">
      <w:pPr>
        <w:numPr>
          <w:ilvl w:val="0"/>
          <w:numId w:val="39"/>
        </w:numPr>
        <w:shd w:val="clear" w:color="auto" w:fill="FFFFFF"/>
        <w:spacing w:after="0"/>
        <w:ind w:left="1125"/>
        <w:textAlignment w:val="baseline"/>
        <w:divId w:val="1213736252"/>
        <w:rPr>
          <w:rFonts w:ascii="inherit" w:hAnsi="inherit"/>
          <w:color w:val="666666"/>
          <w:sz w:val="27"/>
          <w:szCs w:val="27"/>
        </w:rPr>
      </w:pPr>
      <w:r>
        <w:rPr>
          <w:rFonts w:ascii="inherit" w:hAnsi="inherit"/>
          <w:color w:val="666666"/>
          <w:sz w:val="27"/>
          <w:szCs w:val="27"/>
        </w:rPr>
        <w:t>A user has launched an EBS backed EC2 instance. The user has rebooted the instance. Which of the below mentioned statements is not true with respect to the reboot action?</w:t>
      </w:r>
    </w:p>
    <w:p w14:paraId="60DF4264"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The private and public address remains the same</w:t>
      </w:r>
    </w:p>
    <w:p w14:paraId="7002E345"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The Elastic IP remains associated with the instance</w:t>
      </w:r>
    </w:p>
    <w:p w14:paraId="39D5D251"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The volume is preserved</w:t>
      </w:r>
    </w:p>
    <w:p w14:paraId="5AF237D4"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Style w:val="Strong"/>
          <w:rFonts w:ascii="inherit" w:hAnsi="inherit"/>
          <w:color w:val="666666"/>
          <w:sz w:val="27"/>
          <w:szCs w:val="27"/>
          <w:bdr w:val="none" w:sz="0" w:space="0" w:color="auto" w:frame="1"/>
        </w:rPr>
        <w:t>The instance runs on a new host computer</w:t>
      </w:r>
    </w:p>
    <w:p w14:paraId="1954A805" w14:textId="77777777" w:rsidR="005337C4" w:rsidRDefault="005337C4" w:rsidP="005337C4">
      <w:pPr>
        <w:numPr>
          <w:ilvl w:val="0"/>
          <w:numId w:val="39"/>
        </w:numPr>
        <w:shd w:val="clear" w:color="auto" w:fill="FFFFFF"/>
        <w:spacing w:after="0"/>
        <w:ind w:left="1125"/>
        <w:textAlignment w:val="baseline"/>
        <w:divId w:val="1213736252"/>
        <w:rPr>
          <w:rFonts w:ascii="inherit" w:hAnsi="inherit"/>
          <w:color w:val="666666"/>
          <w:sz w:val="27"/>
          <w:szCs w:val="27"/>
        </w:rPr>
      </w:pPr>
      <w:r>
        <w:rPr>
          <w:rFonts w:ascii="inherit" w:hAnsi="inherit"/>
          <w:color w:val="666666"/>
          <w:sz w:val="27"/>
          <w:szCs w:val="27"/>
        </w:rPr>
        <w:t>A user has launched an EBS backed EC2 instance. What will be the difference while performing the restart or stop/start options on that instance?</w:t>
      </w:r>
    </w:p>
    <w:p w14:paraId="3C2FFF6D" w14:textId="34864BBC" w:rsidR="00D02CA2" w:rsidRPr="00D02CA2" w:rsidRDefault="005337C4" w:rsidP="00D02CA2">
      <w:pPr>
        <w:numPr>
          <w:ilvl w:val="1"/>
          <w:numId w:val="39"/>
        </w:numPr>
        <w:shd w:val="clear" w:color="auto" w:fill="FFFFFF"/>
        <w:spacing w:after="0"/>
        <w:ind w:left="2250"/>
        <w:textAlignment w:val="baseline"/>
        <w:divId w:val="1213736252"/>
        <w:rPr>
          <w:rFonts w:ascii="inherit" w:hAnsi="inherit"/>
          <w:color w:val="666666"/>
          <w:sz w:val="27"/>
          <w:szCs w:val="27"/>
        </w:rPr>
      </w:pPr>
      <w:r>
        <w:rPr>
          <w:rStyle w:val="Strong"/>
          <w:rFonts w:ascii="inherit" w:hAnsi="inherit"/>
          <w:color w:val="666666"/>
          <w:sz w:val="27"/>
          <w:szCs w:val="27"/>
          <w:bdr w:val="none" w:sz="0" w:space="0" w:color="auto" w:frame="1"/>
        </w:rPr>
        <w:t>For restart it does not charge for an extra hour, while every stop/start it will be charged as a separate hour</w:t>
      </w:r>
      <w:r w:rsidR="00D02CA2">
        <w:rPr>
          <w:rStyle w:val="Strong"/>
          <w:rFonts w:ascii="inherit" w:hAnsi="inherit"/>
          <w:b w:val="0"/>
          <w:bCs w:val="0"/>
          <w:color w:val="666666"/>
          <w:sz w:val="27"/>
          <w:szCs w:val="27"/>
        </w:rPr>
        <w:t xml:space="preserve"> </w:t>
      </w:r>
      <w:r w:rsidR="00D02CA2" w:rsidRPr="00D02CA2">
        <w:rPr>
          <w:rStyle w:val="Strong"/>
          <w:rFonts w:ascii="inherit" w:hAnsi="inherit"/>
          <w:b w:val="0"/>
          <w:bCs w:val="0"/>
          <w:color w:val="FF0000"/>
          <w:sz w:val="27"/>
          <w:szCs w:val="27"/>
        </w:rPr>
        <w:t>(</w:t>
      </w:r>
      <w:r w:rsidR="00D02CA2" w:rsidRPr="00D02CA2">
        <w:rPr>
          <w:rFonts w:ascii="Helvetica" w:hAnsi="Helvetica"/>
          <w:color w:val="FF0000"/>
          <w:sz w:val="27"/>
          <w:szCs w:val="27"/>
        </w:rPr>
        <w:t>A fresh billing hour is started for the instance when you start it again. E.g., if you start a new instance and then stop/start it 3 times within the first 60 minutes, you’ll get charged for 4 hours instead of 1. When you reboot, it’s a simple reboot at the OS level and the instance stays running on the same hardware, with the same private and public IP addresses, keeps the same Elastic IP address (if associated), and keeps the same ephemeral storage without getting wiped. No new billing hour is started on a reboot and you do not give up the instance hardware.</w:t>
      </w:r>
      <w:r w:rsidR="00D02CA2" w:rsidRPr="00D02CA2">
        <w:rPr>
          <w:rStyle w:val="Strong"/>
          <w:rFonts w:ascii="inherit" w:hAnsi="inherit"/>
          <w:b w:val="0"/>
          <w:bCs w:val="0"/>
          <w:color w:val="FF0000"/>
          <w:sz w:val="27"/>
          <w:szCs w:val="27"/>
        </w:rPr>
        <w:t>)</w:t>
      </w:r>
    </w:p>
    <w:p w14:paraId="2A393629"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Every restart is charged by AWS as a separate hour, while multiple start/stop actions during a single hour will be counted as a single hour</w:t>
      </w:r>
    </w:p>
    <w:p w14:paraId="6FDF8B33"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For every restart or start/stop it will be charged as a separate hour</w:t>
      </w:r>
    </w:p>
    <w:p w14:paraId="6DEC083A"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For restart it charges extra only once, while for every stop/start it will be charged as a separate hour</w:t>
      </w:r>
    </w:p>
    <w:p w14:paraId="13049E12" w14:textId="77777777" w:rsidR="005337C4" w:rsidRDefault="005337C4" w:rsidP="005337C4">
      <w:pPr>
        <w:numPr>
          <w:ilvl w:val="0"/>
          <w:numId w:val="39"/>
        </w:numPr>
        <w:shd w:val="clear" w:color="auto" w:fill="FFFFFF"/>
        <w:spacing w:after="0"/>
        <w:ind w:left="1125"/>
        <w:textAlignment w:val="baseline"/>
        <w:divId w:val="1213736252"/>
        <w:rPr>
          <w:rFonts w:ascii="inherit" w:hAnsi="inherit"/>
          <w:color w:val="666666"/>
          <w:sz w:val="27"/>
          <w:szCs w:val="27"/>
        </w:rPr>
      </w:pPr>
      <w:r>
        <w:rPr>
          <w:rFonts w:ascii="inherit" w:hAnsi="inherit"/>
          <w:color w:val="666666"/>
          <w:sz w:val="27"/>
          <w:szCs w:val="27"/>
        </w:rPr>
        <w:t>A user has launched an EBS backed instance. The user started the instance at 9 AM in the morning. Between 9 AM to 10 AM, the user is testing some script. Thus, he stopped the instance twice and restarted it. In the same hour the user rebooted the instance once. For how many instance hours will AWS charge the user?</w:t>
      </w:r>
    </w:p>
    <w:p w14:paraId="3330DBE7"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Style w:val="Strong"/>
          <w:rFonts w:ascii="inherit" w:hAnsi="inherit"/>
          <w:color w:val="666666"/>
          <w:sz w:val="27"/>
          <w:szCs w:val="27"/>
          <w:bdr w:val="none" w:sz="0" w:space="0" w:color="auto" w:frame="1"/>
        </w:rPr>
        <w:t>3 hours</w:t>
      </w:r>
    </w:p>
    <w:p w14:paraId="7470EBB4"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4 hours</w:t>
      </w:r>
    </w:p>
    <w:p w14:paraId="2B0F60D6"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2 hours</w:t>
      </w:r>
    </w:p>
    <w:p w14:paraId="0802C2BE"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1 hour</w:t>
      </w:r>
    </w:p>
    <w:p w14:paraId="6CF5B40F" w14:textId="77777777" w:rsidR="005337C4" w:rsidRDefault="005337C4" w:rsidP="005337C4">
      <w:pPr>
        <w:numPr>
          <w:ilvl w:val="0"/>
          <w:numId w:val="39"/>
        </w:numPr>
        <w:shd w:val="clear" w:color="auto" w:fill="FFFFFF"/>
        <w:spacing w:after="0"/>
        <w:ind w:left="1125"/>
        <w:textAlignment w:val="baseline"/>
        <w:divId w:val="1213736252"/>
        <w:rPr>
          <w:rFonts w:ascii="inherit" w:hAnsi="inherit"/>
          <w:color w:val="666666"/>
          <w:sz w:val="27"/>
          <w:szCs w:val="27"/>
        </w:rPr>
      </w:pPr>
      <w:r>
        <w:rPr>
          <w:rFonts w:ascii="inherit" w:hAnsi="inherit"/>
          <w:color w:val="666666"/>
          <w:sz w:val="27"/>
          <w:szCs w:val="27"/>
        </w:rPr>
        <w:t>You are running a database on an EC2 instance, with the data stored on Elastic Block Store (EBS) for persistence At times throughout the day, you are seeing large variance in the response times of the database queries Looking into the instance with the isolate command you see a lot of wait time on the disk volume that the database’s data is stored on. What two ways can you improve the performance of the database’s storage while maintaining the current persistence of the data? Choose 2 answers</w:t>
      </w:r>
    </w:p>
    <w:p w14:paraId="290996C4"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Move to an SSD backed instance</w:t>
      </w:r>
    </w:p>
    <w:p w14:paraId="6FE9A5A8"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Style w:val="Strong"/>
          <w:rFonts w:ascii="inherit" w:hAnsi="inherit"/>
          <w:color w:val="666666"/>
          <w:sz w:val="27"/>
          <w:szCs w:val="27"/>
          <w:bdr w:val="none" w:sz="0" w:space="0" w:color="auto" w:frame="1"/>
        </w:rPr>
        <w:t>Move the database to an EBS-Optimized Instance</w:t>
      </w:r>
    </w:p>
    <w:p w14:paraId="718510AB"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Style w:val="Strong"/>
          <w:rFonts w:ascii="inherit" w:hAnsi="inherit"/>
          <w:color w:val="666666"/>
          <w:sz w:val="27"/>
          <w:szCs w:val="27"/>
          <w:bdr w:val="none" w:sz="0" w:space="0" w:color="auto" w:frame="1"/>
        </w:rPr>
        <w:t>Use Provisioned IOPs EBS</w:t>
      </w:r>
    </w:p>
    <w:p w14:paraId="18DD6D07"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Use the ephemeral storage on an m2.4xLarge Instance Instead</w:t>
      </w:r>
    </w:p>
    <w:p w14:paraId="01AC7798" w14:textId="77777777" w:rsidR="005337C4" w:rsidRDefault="005337C4" w:rsidP="005337C4">
      <w:pPr>
        <w:numPr>
          <w:ilvl w:val="0"/>
          <w:numId w:val="39"/>
        </w:numPr>
        <w:shd w:val="clear" w:color="auto" w:fill="FFFFFF"/>
        <w:spacing w:after="0"/>
        <w:ind w:left="1125"/>
        <w:textAlignment w:val="baseline"/>
        <w:divId w:val="1213736252"/>
        <w:rPr>
          <w:rFonts w:ascii="inherit" w:hAnsi="inherit"/>
          <w:color w:val="666666"/>
          <w:sz w:val="27"/>
          <w:szCs w:val="27"/>
        </w:rPr>
      </w:pPr>
      <w:r>
        <w:rPr>
          <w:rFonts w:ascii="inherit" w:hAnsi="inherit"/>
          <w:color w:val="666666"/>
          <w:sz w:val="27"/>
          <w:szCs w:val="27"/>
        </w:rPr>
        <w:t>An organization wants to move to Cloud. They are looking for a secure encrypted database storage option. Which of the below mentioned AWS functionalities helps them to achieve this?</w:t>
      </w:r>
    </w:p>
    <w:p w14:paraId="5074B1B9"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AWS MFA with EBS</w:t>
      </w:r>
    </w:p>
    <w:p w14:paraId="27D2E632"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Style w:val="Strong"/>
          <w:rFonts w:ascii="inherit" w:hAnsi="inherit"/>
          <w:color w:val="666666"/>
          <w:sz w:val="27"/>
          <w:szCs w:val="27"/>
          <w:bdr w:val="none" w:sz="0" w:space="0" w:color="auto" w:frame="1"/>
        </w:rPr>
        <w:t>AWS EBS encryption</w:t>
      </w:r>
    </w:p>
    <w:p w14:paraId="60D5CA6E"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Multi-tier encryption with Redshift</w:t>
      </w:r>
    </w:p>
    <w:p w14:paraId="04C3B5A2"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AWS S3 server-side storage</w:t>
      </w:r>
    </w:p>
    <w:p w14:paraId="631BA8E5" w14:textId="77777777" w:rsidR="005337C4" w:rsidRDefault="005337C4" w:rsidP="005337C4">
      <w:pPr>
        <w:numPr>
          <w:ilvl w:val="0"/>
          <w:numId w:val="39"/>
        </w:numPr>
        <w:shd w:val="clear" w:color="auto" w:fill="FFFFFF"/>
        <w:spacing w:after="0"/>
        <w:ind w:left="1125"/>
        <w:textAlignment w:val="baseline"/>
        <w:divId w:val="1213736252"/>
        <w:rPr>
          <w:rFonts w:ascii="inherit" w:hAnsi="inherit"/>
          <w:color w:val="666666"/>
          <w:sz w:val="27"/>
          <w:szCs w:val="27"/>
        </w:rPr>
      </w:pPr>
      <w:r>
        <w:rPr>
          <w:rFonts w:ascii="inherit" w:hAnsi="inherit"/>
          <w:color w:val="666666"/>
          <w:sz w:val="27"/>
          <w:szCs w:val="27"/>
        </w:rPr>
        <w:t>A user has stored data on an encrypted EBS volume. The user wants to share the data with his friend’s AWS account. How can user achieve this?</w:t>
      </w:r>
    </w:p>
    <w:p w14:paraId="372B3701"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Create an AMI from the volume and share the AMI</w:t>
      </w:r>
    </w:p>
    <w:p w14:paraId="0FE9E4BA"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Style w:val="Strong"/>
          <w:rFonts w:ascii="inherit" w:hAnsi="inherit"/>
          <w:color w:val="666666"/>
          <w:sz w:val="27"/>
          <w:szCs w:val="27"/>
          <w:bdr w:val="none" w:sz="0" w:space="0" w:color="auto" w:frame="1"/>
        </w:rPr>
        <w:t>Copy the data to an unencrypted volume and then share</w:t>
      </w:r>
    </w:p>
    <w:p w14:paraId="1AF8725D"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Take a snapshot and share the snapshot with a friend</w:t>
      </w:r>
    </w:p>
    <w:p w14:paraId="48481581"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If both the accounts are using the same encryption key then the user can share the volume directly</w:t>
      </w:r>
    </w:p>
    <w:p w14:paraId="106DC6CA" w14:textId="77777777" w:rsidR="005337C4" w:rsidRDefault="005337C4" w:rsidP="005337C4">
      <w:pPr>
        <w:numPr>
          <w:ilvl w:val="0"/>
          <w:numId w:val="39"/>
        </w:numPr>
        <w:shd w:val="clear" w:color="auto" w:fill="FFFFFF"/>
        <w:spacing w:after="0"/>
        <w:ind w:left="1125"/>
        <w:textAlignment w:val="baseline"/>
        <w:divId w:val="1213736252"/>
        <w:rPr>
          <w:rFonts w:ascii="inherit" w:hAnsi="inherit"/>
          <w:color w:val="666666"/>
          <w:sz w:val="27"/>
          <w:szCs w:val="27"/>
        </w:rPr>
      </w:pPr>
      <w:r>
        <w:rPr>
          <w:rFonts w:ascii="inherit" w:hAnsi="inherit"/>
          <w:color w:val="666666"/>
          <w:sz w:val="27"/>
          <w:szCs w:val="27"/>
        </w:rPr>
        <w:t>A user is using an EBS backed instance. Which of the below mentioned statements is true?</w:t>
      </w:r>
    </w:p>
    <w:p w14:paraId="5E6FED73"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The user will be charged for volume and instance only when the instance is running</w:t>
      </w:r>
    </w:p>
    <w:p w14:paraId="06F54C38"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Style w:val="Strong"/>
          <w:rFonts w:ascii="inherit" w:hAnsi="inherit"/>
          <w:color w:val="666666"/>
          <w:sz w:val="27"/>
          <w:szCs w:val="27"/>
          <w:bdr w:val="none" w:sz="0" w:space="0" w:color="auto" w:frame="1"/>
        </w:rPr>
        <w:t>The user will be charged for the volume even if the instance is stopped</w:t>
      </w:r>
    </w:p>
    <w:p w14:paraId="0B79A1FD"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The user will be charged only for the instance running cost</w:t>
      </w:r>
    </w:p>
    <w:p w14:paraId="54482FBD"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The user will not be charged for the volume if the instance is stopped</w:t>
      </w:r>
    </w:p>
    <w:p w14:paraId="705C54C7" w14:textId="77777777" w:rsidR="005337C4" w:rsidRDefault="005337C4" w:rsidP="005337C4">
      <w:pPr>
        <w:numPr>
          <w:ilvl w:val="0"/>
          <w:numId w:val="39"/>
        </w:numPr>
        <w:shd w:val="clear" w:color="auto" w:fill="FFFFFF"/>
        <w:spacing w:after="0"/>
        <w:ind w:left="1125"/>
        <w:textAlignment w:val="baseline"/>
        <w:divId w:val="1213736252"/>
        <w:rPr>
          <w:rFonts w:ascii="inherit" w:hAnsi="inherit"/>
          <w:color w:val="666666"/>
          <w:sz w:val="27"/>
          <w:szCs w:val="27"/>
        </w:rPr>
      </w:pPr>
      <w:r>
        <w:rPr>
          <w:rFonts w:ascii="inherit" w:hAnsi="inherit"/>
          <w:color w:val="666666"/>
          <w:sz w:val="27"/>
          <w:szCs w:val="27"/>
        </w:rPr>
        <w:t>A user is planning to use EBS for his DB requirement. The user already has an EC2 instance running in the VPC private subnet. How can the user attach the EBS volume to a running instance?</w:t>
      </w:r>
    </w:p>
    <w:p w14:paraId="212D3E72"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The user must create EBS within the same VPC and then attach it to a running instance.</w:t>
      </w:r>
    </w:p>
    <w:p w14:paraId="5FC16178"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Style w:val="Strong"/>
          <w:rFonts w:ascii="inherit" w:hAnsi="inherit"/>
          <w:color w:val="666666"/>
          <w:sz w:val="27"/>
          <w:szCs w:val="27"/>
          <w:bdr w:val="none" w:sz="0" w:space="0" w:color="auto" w:frame="1"/>
        </w:rPr>
        <w:t>The user can create EBS in the same zone as the subnet of instance and attach that EBS to instance. </w:t>
      </w:r>
      <w:r>
        <w:rPr>
          <w:rFonts w:ascii="inherit" w:hAnsi="inherit"/>
          <w:color w:val="666666"/>
          <w:sz w:val="27"/>
          <w:szCs w:val="27"/>
        </w:rPr>
        <w:t>(</w:t>
      </w:r>
      <w:r>
        <w:rPr>
          <w:rFonts w:ascii="inherit" w:hAnsi="inherit"/>
          <w:color w:val="0000FF"/>
          <w:sz w:val="27"/>
          <w:szCs w:val="27"/>
          <w:bdr w:val="none" w:sz="0" w:space="0" w:color="auto" w:frame="1"/>
        </w:rPr>
        <w:t>Should be in the same AZ</w:t>
      </w:r>
      <w:r>
        <w:rPr>
          <w:rFonts w:ascii="inherit" w:hAnsi="inherit"/>
          <w:color w:val="666666"/>
          <w:sz w:val="27"/>
          <w:szCs w:val="27"/>
        </w:rPr>
        <w:t>)</w:t>
      </w:r>
    </w:p>
    <w:p w14:paraId="18C5326E"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It is not possible to attach an EBS to an instance running in VPC until the instance is stopped.</w:t>
      </w:r>
    </w:p>
    <w:p w14:paraId="602C66C6"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The user can specify the same subnet while creating EBS and then attach it to a running instance.</w:t>
      </w:r>
    </w:p>
    <w:p w14:paraId="226F9857" w14:textId="77777777" w:rsidR="005337C4" w:rsidRDefault="005337C4" w:rsidP="005337C4">
      <w:pPr>
        <w:numPr>
          <w:ilvl w:val="0"/>
          <w:numId w:val="39"/>
        </w:numPr>
        <w:shd w:val="clear" w:color="auto" w:fill="FFFFFF"/>
        <w:spacing w:after="0"/>
        <w:ind w:left="1125"/>
        <w:textAlignment w:val="baseline"/>
        <w:divId w:val="1213736252"/>
        <w:rPr>
          <w:rFonts w:ascii="inherit" w:hAnsi="inherit"/>
          <w:color w:val="666666"/>
          <w:sz w:val="27"/>
          <w:szCs w:val="27"/>
        </w:rPr>
      </w:pPr>
      <w:r>
        <w:rPr>
          <w:rFonts w:ascii="inherit" w:hAnsi="inherit"/>
          <w:color w:val="666666"/>
          <w:sz w:val="27"/>
          <w:szCs w:val="27"/>
        </w:rPr>
        <w:t>A user is creating an EBS volume. He asks for your advice. Which advice mentioned below should you not give to the user for creating an EBS volume?</w:t>
      </w:r>
    </w:p>
    <w:p w14:paraId="2E34165A"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Take the snapshot of the volume when the instance is stopped</w:t>
      </w:r>
    </w:p>
    <w:p w14:paraId="1F4A3EE2"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Stripe multiple volumes attached to the same instance</w:t>
      </w:r>
    </w:p>
    <w:p w14:paraId="7E5B22D0"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Style w:val="Strong"/>
          <w:rFonts w:ascii="inherit" w:hAnsi="inherit"/>
          <w:color w:val="666666"/>
          <w:sz w:val="27"/>
          <w:szCs w:val="27"/>
          <w:bdr w:val="none" w:sz="0" w:space="0" w:color="auto" w:frame="1"/>
        </w:rPr>
        <w:t>Create an AMI from the attached volume</w:t>
      </w:r>
      <w:r>
        <w:rPr>
          <w:rFonts w:ascii="inherit" w:hAnsi="inherit"/>
          <w:color w:val="666666"/>
          <w:sz w:val="27"/>
          <w:szCs w:val="27"/>
        </w:rPr>
        <w:t> (</w:t>
      </w:r>
      <w:r>
        <w:rPr>
          <w:rFonts w:ascii="inherit" w:hAnsi="inherit"/>
          <w:color w:val="0000FF"/>
          <w:sz w:val="27"/>
          <w:szCs w:val="27"/>
          <w:bdr w:val="none" w:sz="0" w:space="0" w:color="auto" w:frame="1"/>
        </w:rPr>
        <w:t>AMI is created from the snapshot</w:t>
      </w:r>
      <w:r>
        <w:rPr>
          <w:rFonts w:ascii="inherit" w:hAnsi="inherit"/>
          <w:color w:val="666666"/>
          <w:sz w:val="27"/>
          <w:szCs w:val="27"/>
        </w:rPr>
        <w:t>)</w:t>
      </w:r>
    </w:p>
    <w:p w14:paraId="0953870B"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Attach multiple volumes to the same instance</w:t>
      </w:r>
    </w:p>
    <w:p w14:paraId="64705FAD" w14:textId="77777777" w:rsidR="005337C4" w:rsidRDefault="005337C4" w:rsidP="005337C4">
      <w:pPr>
        <w:numPr>
          <w:ilvl w:val="0"/>
          <w:numId w:val="39"/>
        </w:numPr>
        <w:shd w:val="clear" w:color="auto" w:fill="FFFFFF"/>
        <w:spacing w:after="0"/>
        <w:ind w:left="1125"/>
        <w:textAlignment w:val="baseline"/>
        <w:divId w:val="1213736252"/>
        <w:rPr>
          <w:rFonts w:ascii="inherit" w:hAnsi="inherit"/>
          <w:color w:val="666666"/>
          <w:sz w:val="27"/>
          <w:szCs w:val="27"/>
        </w:rPr>
      </w:pPr>
      <w:r>
        <w:rPr>
          <w:rFonts w:ascii="inherit" w:hAnsi="inherit"/>
          <w:color w:val="666666"/>
          <w:sz w:val="27"/>
          <w:szCs w:val="27"/>
        </w:rPr>
        <w:t>An EC2 instance has one additional EBS volume attached to it. How can a user attach the same volume to another running instance in the same AZ?</w:t>
      </w:r>
    </w:p>
    <w:p w14:paraId="46134FE8"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Terminate the first instance and only then attach to the new instance</w:t>
      </w:r>
    </w:p>
    <w:p w14:paraId="6DED4BDF"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Attach the volume as read only to the second instance</w:t>
      </w:r>
    </w:p>
    <w:p w14:paraId="4384ACFD"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Style w:val="Strong"/>
          <w:rFonts w:ascii="inherit" w:hAnsi="inherit"/>
          <w:color w:val="666666"/>
          <w:sz w:val="27"/>
          <w:szCs w:val="27"/>
          <w:bdr w:val="none" w:sz="0" w:space="0" w:color="auto" w:frame="1"/>
        </w:rPr>
        <w:t>Detach the volume first and attach to new instance</w:t>
      </w:r>
    </w:p>
    <w:p w14:paraId="53ED2CDE"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No need to detach. Just select the volume and attach it to the new instance, it will take care of mapping internally</w:t>
      </w:r>
    </w:p>
    <w:p w14:paraId="4CDF1B03" w14:textId="77777777" w:rsidR="005337C4" w:rsidRDefault="005337C4" w:rsidP="005337C4">
      <w:pPr>
        <w:numPr>
          <w:ilvl w:val="0"/>
          <w:numId w:val="39"/>
        </w:numPr>
        <w:shd w:val="clear" w:color="auto" w:fill="FFFFFF"/>
        <w:spacing w:after="0"/>
        <w:ind w:left="1125"/>
        <w:textAlignment w:val="baseline"/>
        <w:divId w:val="1213736252"/>
        <w:rPr>
          <w:rFonts w:ascii="inherit" w:hAnsi="inherit"/>
          <w:color w:val="666666"/>
          <w:sz w:val="27"/>
          <w:szCs w:val="27"/>
        </w:rPr>
      </w:pPr>
      <w:r>
        <w:rPr>
          <w:rFonts w:ascii="inherit" w:hAnsi="inherit"/>
          <w:color w:val="666666"/>
          <w:sz w:val="27"/>
          <w:szCs w:val="27"/>
        </w:rPr>
        <w:t>What is the scope of an EBS volume?</w:t>
      </w:r>
    </w:p>
    <w:p w14:paraId="261C1E2E"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VPC</w:t>
      </w:r>
    </w:p>
    <w:p w14:paraId="1FBE8741"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Region</w:t>
      </w:r>
    </w:p>
    <w:p w14:paraId="6B579975"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Placement Group</w:t>
      </w:r>
    </w:p>
    <w:p w14:paraId="1AA71D56" w14:textId="77777777" w:rsidR="005337C4" w:rsidRDefault="005337C4" w:rsidP="005337C4">
      <w:pPr>
        <w:numPr>
          <w:ilvl w:val="1"/>
          <w:numId w:val="39"/>
        </w:numPr>
        <w:shd w:val="clear" w:color="auto" w:fill="FFFFFF"/>
        <w:spacing w:after="0"/>
        <w:ind w:left="2250"/>
        <w:textAlignment w:val="baseline"/>
        <w:divId w:val="1213736252"/>
        <w:rPr>
          <w:rFonts w:ascii="inherit" w:hAnsi="inherit"/>
          <w:color w:val="666666"/>
          <w:sz w:val="27"/>
          <w:szCs w:val="27"/>
        </w:rPr>
      </w:pPr>
      <w:r>
        <w:rPr>
          <w:rStyle w:val="Strong"/>
          <w:rFonts w:ascii="inherit" w:hAnsi="inherit"/>
          <w:color w:val="666666"/>
          <w:sz w:val="27"/>
          <w:szCs w:val="27"/>
          <w:bdr w:val="none" w:sz="0" w:space="0" w:color="auto" w:frame="1"/>
        </w:rPr>
        <w:t>Availability Zone</w:t>
      </w:r>
    </w:p>
    <w:p w14:paraId="0881CA65" w14:textId="77777777" w:rsidR="005337C4" w:rsidRDefault="005337C4" w:rsidP="005337C4">
      <w:pPr>
        <w:shd w:val="clear" w:color="auto" w:fill="FFFFFF"/>
        <w:spacing w:after="0"/>
        <w:ind w:left="1125"/>
        <w:textAlignment w:val="baseline"/>
        <w:divId w:val="1213736252"/>
        <w:rPr>
          <w:rFonts w:ascii="inherit" w:eastAsia="Times New Roman" w:hAnsi="inherit" w:cs="Times New Roman"/>
          <w:color w:val="666666"/>
          <w:sz w:val="27"/>
          <w:szCs w:val="27"/>
        </w:rPr>
      </w:pPr>
    </w:p>
    <w:p w14:paraId="4D04BBBD" w14:textId="0A46FAE8" w:rsidR="001A2330" w:rsidRPr="00467AF7" w:rsidRDefault="001A2330" w:rsidP="001A2330">
      <w:pPr>
        <w:numPr>
          <w:ilvl w:val="0"/>
          <w:numId w:val="29"/>
        </w:numPr>
        <w:shd w:val="clear" w:color="auto" w:fill="FFFFFF"/>
        <w:spacing w:after="0"/>
        <w:ind w:left="1125"/>
        <w:textAlignment w:val="baseline"/>
        <w:divId w:val="1213736252"/>
        <w:rPr>
          <w:rFonts w:ascii="inherit" w:eastAsia="Times New Roman" w:hAnsi="inherit" w:cs="Times New Roman"/>
          <w:color w:val="666666"/>
          <w:sz w:val="27"/>
          <w:szCs w:val="27"/>
        </w:rPr>
      </w:pPr>
      <w:r w:rsidRPr="00467AF7">
        <w:rPr>
          <w:rFonts w:ascii="inherit" w:eastAsia="Times New Roman" w:hAnsi="inherit" w:cs="Times New Roman"/>
          <w:color w:val="666666"/>
          <w:sz w:val="27"/>
          <w:szCs w:val="27"/>
        </w:rPr>
        <w:t>EC2 EBS-backed (EBS root) instance is stopped, what happens to the data on any ephemeral store volumes?</w:t>
      </w:r>
    </w:p>
    <w:p w14:paraId="49A312A8" w14:textId="77777777" w:rsidR="001A2330" w:rsidRPr="00467AF7" w:rsidRDefault="001A2330" w:rsidP="001A2330">
      <w:pPr>
        <w:numPr>
          <w:ilvl w:val="1"/>
          <w:numId w:val="29"/>
        </w:numPr>
        <w:shd w:val="clear" w:color="auto" w:fill="FFFFFF"/>
        <w:spacing w:after="0"/>
        <w:ind w:left="2250"/>
        <w:textAlignment w:val="baseline"/>
        <w:divId w:val="1213736252"/>
        <w:rPr>
          <w:rFonts w:ascii="inherit" w:eastAsia="Times New Roman" w:hAnsi="inherit" w:cs="Times New Roman"/>
          <w:color w:val="666666"/>
          <w:sz w:val="27"/>
          <w:szCs w:val="27"/>
        </w:rPr>
      </w:pPr>
      <w:r w:rsidRPr="00467AF7">
        <w:rPr>
          <w:rFonts w:ascii="inherit" w:eastAsia="Times New Roman" w:hAnsi="inherit" w:cs="Times New Roman"/>
          <w:color w:val="666666"/>
          <w:sz w:val="27"/>
          <w:szCs w:val="27"/>
        </w:rPr>
        <w:t>Data is automatically saved in an EBS volume.</w:t>
      </w:r>
    </w:p>
    <w:p w14:paraId="100F9E6F" w14:textId="77777777" w:rsidR="001A2330" w:rsidRPr="00467AF7" w:rsidRDefault="001A2330" w:rsidP="001A2330">
      <w:pPr>
        <w:numPr>
          <w:ilvl w:val="1"/>
          <w:numId w:val="29"/>
        </w:numPr>
        <w:shd w:val="clear" w:color="auto" w:fill="FFFFFF"/>
        <w:spacing w:after="0"/>
        <w:ind w:left="2250"/>
        <w:textAlignment w:val="baseline"/>
        <w:divId w:val="1213736252"/>
        <w:rPr>
          <w:rFonts w:ascii="inherit" w:eastAsia="Times New Roman" w:hAnsi="inherit" w:cs="Times New Roman"/>
          <w:color w:val="666666"/>
          <w:sz w:val="27"/>
          <w:szCs w:val="27"/>
        </w:rPr>
      </w:pPr>
      <w:r w:rsidRPr="00467AF7">
        <w:rPr>
          <w:rFonts w:ascii="inherit" w:eastAsia="Times New Roman" w:hAnsi="inherit" w:cs="Times New Roman"/>
          <w:color w:val="666666"/>
          <w:sz w:val="27"/>
          <w:szCs w:val="27"/>
        </w:rPr>
        <w:t>Data is unavailable until the instance is restarted.</w:t>
      </w:r>
    </w:p>
    <w:p w14:paraId="423DD547" w14:textId="77777777" w:rsidR="001A2330" w:rsidRPr="00467AF7" w:rsidRDefault="001A2330" w:rsidP="001A2330">
      <w:pPr>
        <w:numPr>
          <w:ilvl w:val="1"/>
          <w:numId w:val="29"/>
        </w:numPr>
        <w:shd w:val="clear" w:color="auto" w:fill="FFFFFF"/>
        <w:spacing w:after="0"/>
        <w:ind w:left="2250"/>
        <w:textAlignment w:val="baseline"/>
        <w:divId w:val="1213736252"/>
        <w:rPr>
          <w:rFonts w:ascii="inherit" w:eastAsia="Times New Roman" w:hAnsi="inherit" w:cs="Times New Roman"/>
          <w:color w:val="666666"/>
          <w:sz w:val="27"/>
          <w:szCs w:val="27"/>
        </w:rPr>
      </w:pPr>
      <w:r w:rsidRPr="00467AF7">
        <w:rPr>
          <w:rFonts w:ascii="inherit" w:eastAsia="Times New Roman" w:hAnsi="inherit" w:cs="Times New Roman"/>
          <w:b/>
          <w:bCs/>
          <w:color w:val="666666"/>
          <w:sz w:val="27"/>
          <w:szCs w:val="27"/>
        </w:rPr>
        <w:t>Data will be deleted and will no longer be accessible.</w:t>
      </w:r>
    </w:p>
    <w:p w14:paraId="592BCD2C" w14:textId="77777777" w:rsidR="001A2330" w:rsidRPr="00467AF7" w:rsidRDefault="001A2330" w:rsidP="001A2330">
      <w:pPr>
        <w:numPr>
          <w:ilvl w:val="1"/>
          <w:numId w:val="29"/>
        </w:numPr>
        <w:shd w:val="clear" w:color="auto" w:fill="FFFFFF"/>
        <w:spacing w:after="0"/>
        <w:ind w:left="2250"/>
        <w:textAlignment w:val="baseline"/>
        <w:divId w:val="1213736252"/>
        <w:rPr>
          <w:rFonts w:ascii="inherit" w:eastAsia="Times New Roman" w:hAnsi="inherit" w:cs="Times New Roman"/>
          <w:color w:val="666666"/>
          <w:sz w:val="27"/>
          <w:szCs w:val="27"/>
        </w:rPr>
      </w:pPr>
      <w:r w:rsidRPr="00467AF7">
        <w:rPr>
          <w:rFonts w:ascii="inherit" w:eastAsia="Times New Roman" w:hAnsi="inherit" w:cs="Times New Roman"/>
          <w:color w:val="666666"/>
          <w:sz w:val="27"/>
          <w:szCs w:val="27"/>
        </w:rPr>
        <w:t>Data is automatically saved as an EBS snapshot.</w:t>
      </w:r>
    </w:p>
    <w:p w14:paraId="006AFCA9" w14:textId="77777777" w:rsidR="001A2330" w:rsidRPr="00467AF7" w:rsidRDefault="001A2330" w:rsidP="001A2330">
      <w:pPr>
        <w:numPr>
          <w:ilvl w:val="0"/>
          <w:numId w:val="29"/>
        </w:numPr>
        <w:shd w:val="clear" w:color="auto" w:fill="FFFFFF"/>
        <w:spacing w:after="0"/>
        <w:ind w:left="1125"/>
        <w:textAlignment w:val="baseline"/>
        <w:divId w:val="1213736252"/>
        <w:rPr>
          <w:rFonts w:ascii="inherit" w:eastAsia="Times New Roman" w:hAnsi="inherit" w:cs="Times New Roman"/>
          <w:color w:val="666666"/>
          <w:sz w:val="27"/>
          <w:szCs w:val="27"/>
        </w:rPr>
      </w:pPr>
      <w:r w:rsidRPr="00467AF7">
        <w:rPr>
          <w:rFonts w:ascii="inherit" w:eastAsia="Times New Roman" w:hAnsi="inherit" w:cs="Times New Roman"/>
          <w:color w:val="666666"/>
          <w:sz w:val="27"/>
          <w:szCs w:val="27"/>
        </w:rPr>
        <w:t>When an EC2 instance that is backed by an S3-based AMI is terminated, what happens to the data on the root volume?</w:t>
      </w:r>
    </w:p>
    <w:p w14:paraId="236B938C" w14:textId="77777777" w:rsidR="001A2330" w:rsidRPr="00467AF7" w:rsidRDefault="001A2330" w:rsidP="001A2330">
      <w:pPr>
        <w:numPr>
          <w:ilvl w:val="1"/>
          <w:numId w:val="29"/>
        </w:numPr>
        <w:shd w:val="clear" w:color="auto" w:fill="FFFFFF"/>
        <w:spacing w:after="0"/>
        <w:ind w:left="2250"/>
        <w:textAlignment w:val="baseline"/>
        <w:divId w:val="1213736252"/>
        <w:rPr>
          <w:rFonts w:ascii="inherit" w:eastAsia="Times New Roman" w:hAnsi="inherit" w:cs="Times New Roman"/>
          <w:color w:val="666666"/>
          <w:sz w:val="27"/>
          <w:szCs w:val="27"/>
        </w:rPr>
      </w:pPr>
      <w:r w:rsidRPr="00467AF7">
        <w:rPr>
          <w:rFonts w:ascii="inherit" w:eastAsia="Times New Roman" w:hAnsi="inherit" w:cs="Times New Roman"/>
          <w:color w:val="666666"/>
          <w:sz w:val="27"/>
          <w:szCs w:val="27"/>
        </w:rPr>
        <w:t>Data is automatically saved as an EBS snapshot.</w:t>
      </w:r>
    </w:p>
    <w:p w14:paraId="71082585" w14:textId="77777777" w:rsidR="001A2330" w:rsidRPr="00467AF7" w:rsidRDefault="001A2330" w:rsidP="001A2330">
      <w:pPr>
        <w:numPr>
          <w:ilvl w:val="1"/>
          <w:numId w:val="29"/>
        </w:numPr>
        <w:shd w:val="clear" w:color="auto" w:fill="FFFFFF"/>
        <w:spacing w:after="0"/>
        <w:ind w:left="2250"/>
        <w:textAlignment w:val="baseline"/>
        <w:divId w:val="1213736252"/>
        <w:rPr>
          <w:rFonts w:ascii="inherit" w:eastAsia="Times New Roman" w:hAnsi="inherit" w:cs="Times New Roman"/>
          <w:color w:val="666666"/>
          <w:sz w:val="27"/>
          <w:szCs w:val="27"/>
        </w:rPr>
      </w:pPr>
      <w:r w:rsidRPr="00467AF7">
        <w:rPr>
          <w:rFonts w:ascii="inherit" w:eastAsia="Times New Roman" w:hAnsi="inherit" w:cs="Times New Roman"/>
          <w:color w:val="666666"/>
          <w:sz w:val="27"/>
          <w:szCs w:val="27"/>
        </w:rPr>
        <w:t>Data is automatically saved as an EBS volume.</w:t>
      </w:r>
    </w:p>
    <w:p w14:paraId="6094457B" w14:textId="77777777" w:rsidR="001A2330" w:rsidRPr="00467AF7" w:rsidRDefault="001A2330" w:rsidP="001A2330">
      <w:pPr>
        <w:numPr>
          <w:ilvl w:val="1"/>
          <w:numId w:val="29"/>
        </w:numPr>
        <w:shd w:val="clear" w:color="auto" w:fill="FFFFFF"/>
        <w:spacing w:after="0"/>
        <w:ind w:left="2250"/>
        <w:textAlignment w:val="baseline"/>
        <w:divId w:val="1213736252"/>
        <w:rPr>
          <w:rFonts w:ascii="inherit" w:eastAsia="Times New Roman" w:hAnsi="inherit" w:cs="Times New Roman"/>
          <w:color w:val="666666"/>
          <w:sz w:val="27"/>
          <w:szCs w:val="27"/>
        </w:rPr>
      </w:pPr>
      <w:r w:rsidRPr="00467AF7">
        <w:rPr>
          <w:rFonts w:ascii="inherit" w:eastAsia="Times New Roman" w:hAnsi="inherit" w:cs="Times New Roman"/>
          <w:color w:val="666666"/>
          <w:sz w:val="27"/>
          <w:szCs w:val="27"/>
        </w:rPr>
        <w:t>Data is unavailable until the instance is restarted.</w:t>
      </w:r>
    </w:p>
    <w:p w14:paraId="333A5FF8" w14:textId="77777777" w:rsidR="001A2330" w:rsidRPr="00467AF7" w:rsidRDefault="001A2330" w:rsidP="001A2330">
      <w:pPr>
        <w:numPr>
          <w:ilvl w:val="1"/>
          <w:numId w:val="29"/>
        </w:numPr>
        <w:shd w:val="clear" w:color="auto" w:fill="FFFFFF"/>
        <w:spacing w:after="0"/>
        <w:ind w:left="2250"/>
        <w:textAlignment w:val="baseline"/>
        <w:divId w:val="1213736252"/>
        <w:rPr>
          <w:rFonts w:ascii="inherit" w:eastAsia="Times New Roman" w:hAnsi="inherit" w:cs="Times New Roman"/>
          <w:color w:val="666666"/>
          <w:sz w:val="27"/>
          <w:szCs w:val="27"/>
        </w:rPr>
      </w:pPr>
      <w:r w:rsidRPr="00467AF7">
        <w:rPr>
          <w:rFonts w:ascii="inherit" w:eastAsia="Times New Roman" w:hAnsi="inherit" w:cs="Times New Roman"/>
          <w:b/>
          <w:bCs/>
          <w:color w:val="666666"/>
          <w:sz w:val="27"/>
          <w:szCs w:val="27"/>
        </w:rPr>
        <w:t>Data is automatically deleted.</w:t>
      </w:r>
    </w:p>
    <w:p w14:paraId="6180703A" w14:textId="77777777" w:rsidR="001A2330" w:rsidRPr="00467AF7" w:rsidRDefault="001A2330" w:rsidP="001A2330">
      <w:pPr>
        <w:numPr>
          <w:ilvl w:val="0"/>
          <w:numId w:val="29"/>
        </w:numPr>
        <w:shd w:val="clear" w:color="auto" w:fill="FFFFFF"/>
        <w:spacing w:after="0"/>
        <w:ind w:left="1125"/>
        <w:textAlignment w:val="baseline"/>
        <w:divId w:val="1213736252"/>
        <w:rPr>
          <w:rFonts w:ascii="inherit" w:eastAsia="Times New Roman" w:hAnsi="inherit" w:cs="Times New Roman"/>
          <w:color w:val="666666"/>
          <w:sz w:val="27"/>
          <w:szCs w:val="27"/>
        </w:rPr>
      </w:pPr>
      <w:r w:rsidRPr="00467AF7">
        <w:rPr>
          <w:rFonts w:ascii="inherit" w:eastAsia="Times New Roman" w:hAnsi="inherit" w:cs="Times New Roman"/>
          <w:color w:val="666666"/>
          <w:sz w:val="27"/>
          <w:szCs w:val="27"/>
        </w:rPr>
        <w:t> Which of the following will occur when an EC2 instance in a VPC (Virtual Private Cloud) with an associated Elastic IP is stopped and started? (Choose 2 answers)</w:t>
      </w:r>
    </w:p>
    <w:p w14:paraId="175E57AF" w14:textId="77777777" w:rsidR="001A2330" w:rsidRPr="00467AF7" w:rsidRDefault="001A2330" w:rsidP="001A2330">
      <w:pPr>
        <w:numPr>
          <w:ilvl w:val="1"/>
          <w:numId w:val="29"/>
        </w:numPr>
        <w:shd w:val="clear" w:color="auto" w:fill="FFFFFF"/>
        <w:spacing w:after="0"/>
        <w:ind w:left="2250"/>
        <w:textAlignment w:val="baseline"/>
        <w:divId w:val="1213736252"/>
        <w:rPr>
          <w:rFonts w:ascii="inherit" w:eastAsia="Times New Roman" w:hAnsi="inherit" w:cs="Times New Roman"/>
          <w:color w:val="666666"/>
          <w:sz w:val="27"/>
          <w:szCs w:val="27"/>
        </w:rPr>
      </w:pPr>
      <w:r w:rsidRPr="00467AF7">
        <w:rPr>
          <w:rFonts w:ascii="inherit" w:eastAsia="Times New Roman" w:hAnsi="inherit" w:cs="Times New Roman"/>
          <w:color w:val="666666"/>
          <w:sz w:val="27"/>
          <w:szCs w:val="27"/>
        </w:rPr>
        <w:t>The Elastic IP will be dissociated from the instance</w:t>
      </w:r>
    </w:p>
    <w:p w14:paraId="19569CA8" w14:textId="77777777" w:rsidR="001A2330" w:rsidRPr="00467AF7" w:rsidRDefault="001A2330" w:rsidP="001A2330">
      <w:pPr>
        <w:numPr>
          <w:ilvl w:val="1"/>
          <w:numId w:val="29"/>
        </w:numPr>
        <w:shd w:val="clear" w:color="auto" w:fill="FFFFFF"/>
        <w:spacing w:after="0"/>
        <w:ind w:left="2250"/>
        <w:textAlignment w:val="baseline"/>
        <w:divId w:val="1213736252"/>
        <w:rPr>
          <w:rFonts w:ascii="inherit" w:eastAsia="Times New Roman" w:hAnsi="inherit" w:cs="Times New Roman"/>
          <w:color w:val="666666"/>
          <w:sz w:val="27"/>
          <w:szCs w:val="27"/>
        </w:rPr>
      </w:pPr>
      <w:r w:rsidRPr="00467AF7">
        <w:rPr>
          <w:rFonts w:ascii="inherit" w:eastAsia="Times New Roman" w:hAnsi="inherit" w:cs="Times New Roman"/>
          <w:b/>
          <w:bCs/>
          <w:color w:val="666666"/>
          <w:sz w:val="27"/>
          <w:szCs w:val="27"/>
        </w:rPr>
        <w:t>All data on instance-store devices will be lost</w:t>
      </w:r>
    </w:p>
    <w:p w14:paraId="2AC4A8D5" w14:textId="77777777" w:rsidR="001A2330" w:rsidRPr="00467AF7" w:rsidRDefault="001A2330" w:rsidP="001A2330">
      <w:pPr>
        <w:numPr>
          <w:ilvl w:val="1"/>
          <w:numId w:val="29"/>
        </w:numPr>
        <w:shd w:val="clear" w:color="auto" w:fill="FFFFFF"/>
        <w:spacing w:after="0"/>
        <w:ind w:left="2250"/>
        <w:textAlignment w:val="baseline"/>
        <w:divId w:val="1213736252"/>
        <w:rPr>
          <w:rFonts w:ascii="inherit" w:eastAsia="Times New Roman" w:hAnsi="inherit" w:cs="Times New Roman"/>
          <w:color w:val="666666"/>
          <w:sz w:val="27"/>
          <w:szCs w:val="27"/>
        </w:rPr>
      </w:pPr>
      <w:r w:rsidRPr="00467AF7">
        <w:rPr>
          <w:rFonts w:ascii="inherit" w:eastAsia="Times New Roman" w:hAnsi="inherit" w:cs="Times New Roman"/>
          <w:color w:val="666666"/>
          <w:sz w:val="27"/>
          <w:szCs w:val="27"/>
        </w:rPr>
        <w:t>All data on EBS (Elastic Block Store) devices will be lost</w:t>
      </w:r>
    </w:p>
    <w:p w14:paraId="558DB803" w14:textId="77777777" w:rsidR="001A2330" w:rsidRPr="00467AF7" w:rsidRDefault="001A2330" w:rsidP="001A2330">
      <w:pPr>
        <w:numPr>
          <w:ilvl w:val="1"/>
          <w:numId w:val="29"/>
        </w:numPr>
        <w:shd w:val="clear" w:color="auto" w:fill="FFFFFF"/>
        <w:spacing w:after="0"/>
        <w:ind w:left="2250"/>
        <w:textAlignment w:val="baseline"/>
        <w:divId w:val="1213736252"/>
        <w:rPr>
          <w:rFonts w:ascii="inherit" w:eastAsia="Times New Roman" w:hAnsi="inherit" w:cs="Times New Roman"/>
          <w:color w:val="666666"/>
          <w:sz w:val="27"/>
          <w:szCs w:val="27"/>
        </w:rPr>
      </w:pPr>
      <w:r w:rsidRPr="00467AF7">
        <w:rPr>
          <w:rFonts w:ascii="inherit" w:eastAsia="Times New Roman" w:hAnsi="inherit" w:cs="Times New Roman"/>
          <w:color w:val="666666"/>
          <w:sz w:val="27"/>
          <w:szCs w:val="27"/>
        </w:rPr>
        <w:t>The ENI (Elastic Network Interface) is detached</w:t>
      </w:r>
    </w:p>
    <w:p w14:paraId="38D9339E" w14:textId="77777777" w:rsidR="001A2330" w:rsidRPr="00467AF7" w:rsidRDefault="001A2330" w:rsidP="001A2330">
      <w:pPr>
        <w:numPr>
          <w:ilvl w:val="1"/>
          <w:numId w:val="29"/>
        </w:numPr>
        <w:shd w:val="clear" w:color="auto" w:fill="FFFFFF"/>
        <w:spacing w:after="0"/>
        <w:ind w:left="2250"/>
        <w:textAlignment w:val="baseline"/>
        <w:divId w:val="1213736252"/>
        <w:rPr>
          <w:rFonts w:ascii="inherit" w:eastAsia="Times New Roman" w:hAnsi="inherit" w:cs="Times New Roman"/>
          <w:color w:val="666666"/>
          <w:sz w:val="27"/>
          <w:szCs w:val="27"/>
        </w:rPr>
      </w:pPr>
      <w:r w:rsidRPr="00467AF7">
        <w:rPr>
          <w:rFonts w:ascii="inherit" w:eastAsia="Times New Roman" w:hAnsi="inherit" w:cs="Times New Roman"/>
          <w:b/>
          <w:bCs/>
          <w:color w:val="666666"/>
          <w:sz w:val="27"/>
          <w:szCs w:val="27"/>
        </w:rPr>
        <w:t>The underlying host for the instance is changed</w:t>
      </w:r>
    </w:p>
    <w:p w14:paraId="7F9DF6C8" w14:textId="77777777" w:rsidR="001A2330" w:rsidRPr="00467AF7" w:rsidRDefault="001A2330" w:rsidP="001A2330">
      <w:pPr>
        <w:numPr>
          <w:ilvl w:val="0"/>
          <w:numId w:val="29"/>
        </w:numPr>
        <w:shd w:val="clear" w:color="auto" w:fill="FFFFFF"/>
        <w:spacing w:after="0"/>
        <w:ind w:left="1125"/>
        <w:textAlignment w:val="baseline"/>
        <w:divId w:val="1213736252"/>
        <w:rPr>
          <w:rFonts w:ascii="inherit" w:eastAsia="Times New Roman" w:hAnsi="inherit" w:cs="Times New Roman"/>
          <w:color w:val="666666"/>
          <w:sz w:val="27"/>
          <w:szCs w:val="27"/>
        </w:rPr>
      </w:pPr>
      <w:r w:rsidRPr="00467AF7">
        <w:rPr>
          <w:rFonts w:ascii="inherit" w:eastAsia="Times New Roman" w:hAnsi="inherit" w:cs="Times New Roman"/>
          <w:color w:val="666666"/>
          <w:sz w:val="27"/>
          <w:szCs w:val="27"/>
        </w:rPr>
        <w:t>Which of the following provides the fastest storage medium?</w:t>
      </w:r>
    </w:p>
    <w:p w14:paraId="6A11544F" w14:textId="77777777" w:rsidR="001A2330" w:rsidRPr="00467AF7" w:rsidRDefault="001A2330" w:rsidP="001A2330">
      <w:pPr>
        <w:numPr>
          <w:ilvl w:val="1"/>
          <w:numId w:val="29"/>
        </w:numPr>
        <w:shd w:val="clear" w:color="auto" w:fill="FFFFFF"/>
        <w:spacing w:after="0"/>
        <w:ind w:left="2250"/>
        <w:textAlignment w:val="baseline"/>
        <w:divId w:val="1213736252"/>
        <w:rPr>
          <w:rFonts w:ascii="inherit" w:eastAsia="Times New Roman" w:hAnsi="inherit" w:cs="Times New Roman"/>
          <w:color w:val="666666"/>
          <w:sz w:val="27"/>
          <w:szCs w:val="27"/>
        </w:rPr>
      </w:pPr>
      <w:r w:rsidRPr="00467AF7">
        <w:rPr>
          <w:rFonts w:ascii="inherit" w:eastAsia="Times New Roman" w:hAnsi="inherit" w:cs="Times New Roman"/>
          <w:color w:val="666666"/>
          <w:sz w:val="27"/>
          <w:szCs w:val="27"/>
        </w:rPr>
        <w:t>Amazon S3</w:t>
      </w:r>
    </w:p>
    <w:p w14:paraId="35DC4C11" w14:textId="77777777" w:rsidR="001A2330" w:rsidRPr="00467AF7" w:rsidRDefault="001A2330" w:rsidP="001A2330">
      <w:pPr>
        <w:numPr>
          <w:ilvl w:val="1"/>
          <w:numId w:val="29"/>
        </w:numPr>
        <w:shd w:val="clear" w:color="auto" w:fill="FFFFFF"/>
        <w:spacing w:after="0"/>
        <w:ind w:left="2250"/>
        <w:textAlignment w:val="baseline"/>
        <w:divId w:val="1213736252"/>
        <w:rPr>
          <w:rFonts w:ascii="inherit" w:eastAsia="Times New Roman" w:hAnsi="inherit" w:cs="Times New Roman"/>
          <w:color w:val="666666"/>
          <w:sz w:val="27"/>
          <w:szCs w:val="27"/>
        </w:rPr>
      </w:pPr>
      <w:r w:rsidRPr="00467AF7">
        <w:rPr>
          <w:rFonts w:ascii="inherit" w:eastAsia="Times New Roman" w:hAnsi="inherit" w:cs="Times New Roman"/>
          <w:color w:val="666666"/>
          <w:sz w:val="27"/>
          <w:szCs w:val="27"/>
        </w:rPr>
        <w:t>Amazon EBS using Provisioned IOPS (PIOPS)</w:t>
      </w:r>
    </w:p>
    <w:p w14:paraId="5F5EFB32" w14:textId="77777777" w:rsidR="001A2330" w:rsidRPr="00467AF7" w:rsidRDefault="001A2330" w:rsidP="001A2330">
      <w:pPr>
        <w:numPr>
          <w:ilvl w:val="1"/>
          <w:numId w:val="29"/>
        </w:numPr>
        <w:shd w:val="clear" w:color="auto" w:fill="FFFFFF"/>
        <w:spacing w:after="0"/>
        <w:ind w:left="2250"/>
        <w:textAlignment w:val="baseline"/>
        <w:divId w:val="1213736252"/>
        <w:rPr>
          <w:rFonts w:ascii="inherit" w:eastAsia="Times New Roman" w:hAnsi="inherit" w:cs="Times New Roman"/>
          <w:color w:val="666666"/>
          <w:sz w:val="27"/>
          <w:szCs w:val="27"/>
        </w:rPr>
      </w:pPr>
      <w:r w:rsidRPr="00467AF7">
        <w:rPr>
          <w:rFonts w:ascii="inherit" w:eastAsia="Times New Roman" w:hAnsi="inherit" w:cs="Times New Roman"/>
          <w:b/>
          <w:bCs/>
          <w:color w:val="666666"/>
          <w:sz w:val="27"/>
          <w:szCs w:val="27"/>
          <w:bdr w:val="none" w:sz="0" w:space="0" w:color="auto" w:frame="1"/>
        </w:rPr>
        <w:t>SSD Instance (ephemeral) store </w:t>
      </w:r>
      <w:r w:rsidRPr="00467AF7">
        <w:rPr>
          <w:rFonts w:ascii="inherit" w:eastAsia="Times New Roman" w:hAnsi="inherit" w:cs="Times New Roman"/>
          <w:color w:val="0000FF"/>
          <w:sz w:val="27"/>
          <w:szCs w:val="27"/>
          <w:bdr w:val="none" w:sz="0" w:space="0" w:color="auto" w:frame="1"/>
        </w:rPr>
        <w:t>(SSD Instance Storage provides 100,000 IOPS on some instance types, much faster than any network-attached storage)</w:t>
      </w:r>
    </w:p>
    <w:p w14:paraId="59D790E4" w14:textId="77777777" w:rsidR="001A2330" w:rsidRPr="00467AF7" w:rsidRDefault="001A2330" w:rsidP="001A2330">
      <w:pPr>
        <w:numPr>
          <w:ilvl w:val="1"/>
          <w:numId w:val="29"/>
        </w:numPr>
        <w:shd w:val="clear" w:color="auto" w:fill="FFFFFF"/>
        <w:spacing w:after="0"/>
        <w:ind w:left="2250"/>
        <w:textAlignment w:val="baseline"/>
        <w:divId w:val="1213736252"/>
        <w:rPr>
          <w:rFonts w:ascii="inherit" w:eastAsia="Times New Roman" w:hAnsi="inherit" w:cs="Times New Roman"/>
          <w:color w:val="666666"/>
          <w:sz w:val="27"/>
          <w:szCs w:val="27"/>
        </w:rPr>
      </w:pPr>
      <w:r w:rsidRPr="00467AF7">
        <w:rPr>
          <w:rFonts w:ascii="inherit" w:eastAsia="Times New Roman" w:hAnsi="inherit" w:cs="Times New Roman"/>
          <w:color w:val="666666"/>
          <w:sz w:val="27"/>
          <w:szCs w:val="27"/>
        </w:rPr>
        <w:t>AWS Storage Gateway</w:t>
      </w:r>
    </w:p>
    <w:p w14:paraId="3DDE71F7" w14:textId="5ECB3DA4" w:rsidR="001A2330" w:rsidRDefault="001A2330" w:rsidP="001A2330">
      <w:pPr>
        <w:divId w:val="1213736252"/>
        <w:rPr>
          <w:sz w:val="24"/>
          <w:szCs w:val="24"/>
        </w:rPr>
      </w:pPr>
    </w:p>
    <w:p w14:paraId="57DB0DCA" w14:textId="77777777" w:rsidR="0050768F" w:rsidRDefault="0050768F" w:rsidP="0050768F">
      <w:pPr>
        <w:numPr>
          <w:ilvl w:val="0"/>
          <w:numId w:val="48"/>
        </w:numPr>
        <w:shd w:val="clear" w:color="auto" w:fill="FFFFFF"/>
        <w:spacing w:after="0"/>
        <w:ind w:left="1125"/>
        <w:textAlignment w:val="baseline"/>
        <w:divId w:val="1213736252"/>
        <w:rPr>
          <w:rFonts w:ascii="inherit" w:hAnsi="inherit"/>
          <w:color w:val="666666"/>
          <w:sz w:val="27"/>
          <w:szCs w:val="27"/>
        </w:rPr>
      </w:pPr>
      <w:r>
        <w:rPr>
          <w:rFonts w:ascii="inherit" w:hAnsi="inherit"/>
          <w:color w:val="666666"/>
          <w:sz w:val="27"/>
          <w:szCs w:val="27"/>
        </w:rPr>
        <w:t>An existing application stores sensitive information on a non-boot Amazon EBS data volume attached to an Amazon Elastic Compute Cloud instance. Which of the following approaches would protect the sensitive data on an Amazon EBS volume?</w:t>
      </w:r>
    </w:p>
    <w:p w14:paraId="09ACF5F9"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Upload your customer keys to AWS CloudHSM. Associate the Amazon EBS volume with AWS CloudHSM. Remount the Amazon EBS volume.</w:t>
      </w:r>
    </w:p>
    <w:p w14:paraId="4B650109"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Style w:val="Strong"/>
          <w:rFonts w:ascii="inherit" w:hAnsi="inherit"/>
          <w:color w:val="666666"/>
          <w:sz w:val="27"/>
          <w:szCs w:val="27"/>
          <w:bdr w:val="none" w:sz="0" w:space="0" w:color="auto" w:frame="1"/>
        </w:rPr>
        <w:t>Create and mount a new, encrypted Amazon EBS volume. Move the data to the new volume. Delete the old Amazon EBS volume.</w:t>
      </w:r>
    </w:p>
    <w:p w14:paraId="7CE59D38"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Unmount the EBS volume. Toggle the encryption attribute to True. Re-mount the Amazon EBS volume.</w:t>
      </w:r>
    </w:p>
    <w:p w14:paraId="0FCD5D37"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Snapshot the current Amazon EBS volume. Restore the snapshot to a new, encrypted Amazon EBS volume. Mount the Amazon EBS volume (</w:t>
      </w:r>
      <w:r>
        <w:rPr>
          <w:rFonts w:ascii="inherit" w:hAnsi="inherit"/>
          <w:color w:val="FF0000"/>
          <w:sz w:val="27"/>
          <w:szCs w:val="27"/>
          <w:bdr w:val="none" w:sz="0" w:space="0" w:color="auto" w:frame="1"/>
        </w:rPr>
        <w:t>Need to create a snapshot, create an encrypted copy of snapshot and then create a EBS volume and mount it</w:t>
      </w:r>
      <w:r>
        <w:rPr>
          <w:rFonts w:ascii="inherit" w:hAnsi="inherit"/>
          <w:color w:val="666666"/>
          <w:sz w:val="27"/>
          <w:szCs w:val="27"/>
        </w:rPr>
        <w:t>)</w:t>
      </w:r>
    </w:p>
    <w:p w14:paraId="547DC1CC" w14:textId="77777777" w:rsidR="0050768F" w:rsidRDefault="0050768F" w:rsidP="0050768F">
      <w:pPr>
        <w:numPr>
          <w:ilvl w:val="0"/>
          <w:numId w:val="48"/>
        </w:numPr>
        <w:shd w:val="clear" w:color="auto" w:fill="FFFFFF"/>
        <w:spacing w:after="0"/>
        <w:ind w:left="1125"/>
        <w:textAlignment w:val="baseline"/>
        <w:divId w:val="1213736252"/>
        <w:rPr>
          <w:rFonts w:ascii="inherit" w:hAnsi="inherit"/>
          <w:color w:val="666666"/>
          <w:sz w:val="27"/>
          <w:szCs w:val="27"/>
        </w:rPr>
      </w:pPr>
      <w:r>
        <w:rPr>
          <w:rFonts w:ascii="inherit" w:hAnsi="inherit"/>
          <w:color w:val="666666"/>
          <w:sz w:val="27"/>
          <w:szCs w:val="27"/>
        </w:rPr>
        <w:t>Is it possible to access your EBS snapshots?</w:t>
      </w:r>
    </w:p>
    <w:p w14:paraId="77809F80"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Yes, through the Amazon S3 APIs.</w:t>
      </w:r>
    </w:p>
    <w:p w14:paraId="1C73DD06"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Style w:val="Strong"/>
          <w:rFonts w:ascii="inherit" w:hAnsi="inherit"/>
          <w:color w:val="666666"/>
          <w:sz w:val="27"/>
          <w:szCs w:val="27"/>
          <w:bdr w:val="none" w:sz="0" w:space="0" w:color="auto" w:frame="1"/>
        </w:rPr>
        <w:t>Yes, through the Amazon EC2 APIs</w:t>
      </w:r>
    </w:p>
    <w:p w14:paraId="23F2FBD5"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No, EBS snapshots cannot be accessed; they can only be used to create a new EBS volume.</w:t>
      </w:r>
    </w:p>
    <w:p w14:paraId="3BB3ED40"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EBS doesn’t provide snapshots.</w:t>
      </w:r>
    </w:p>
    <w:p w14:paraId="00A1860C" w14:textId="77777777" w:rsidR="0050768F" w:rsidRDefault="0050768F" w:rsidP="0050768F">
      <w:pPr>
        <w:numPr>
          <w:ilvl w:val="0"/>
          <w:numId w:val="48"/>
        </w:numPr>
        <w:shd w:val="clear" w:color="auto" w:fill="FFFFFF"/>
        <w:spacing w:after="0"/>
        <w:ind w:left="1125"/>
        <w:textAlignment w:val="baseline"/>
        <w:divId w:val="1213736252"/>
        <w:rPr>
          <w:rFonts w:ascii="inherit" w:hAnsi="inherit"/>
          <w:color w:val="666666"/>
          <w:sz w:val="27"/>
          <w:szCs w:val="27"/>
        </w:rPr>
      </w:pPr>
      <w:r>
        <w:rPr>
          <w:rFonts w:ascii="inherit" w:hAnsi="inherit"/>
          <w:color w:val="666666"/>
          <w:sz w:val="27"/>
          <w:szCs w:val="27"/>
        </w:rPr>
        <w:t>Which of the following approaches provides the lowest cost for Amazon Elastic Block Store snapshots while giving you the ability to fully restore data?</w:t>
      </w:r>
    </w:p>
    <w:p w14:paraId="4FA02D03"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Maintain two snapshots: the original snapshot and the latest incremental snapshot</w:t>
      </w:r>
    </w:p>
    <w:p w14:paraId="4EEB9DD6"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Maintain a volume snapshot; subsequent snapshots will overwrite one another</w:t>
      </w:r>
    </w:p>
    <w:p w14:paraId="40130690"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Style w:val="Strong"/>
          <w:rFonts w:ascii="inherit" w:hAnsi="inherit"/>
          <w:color w:val="666666"/>
          <w:sz w:val="27"/>
          <w:szCs w:val="27"/>
          <w:bdr w:val="none" w:sz="0" w:space="0" w:color="auto" w:frame="1"/>
        </w:rPr>
        <w:t>Maintain a single snapshot the latest snapshot is both Incremental and complete</w:t>
      </w:r>
    </w:p>
    <w:p w14:paraId="34EFAAC3"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Maintain the most current snapshot, archive the original and incremental to Amazon Glacier.</w:t>
      </w:r>
    </w:p>
    <w:p w14:paraId="6976DC9E" w14:textId="77777777" w:rsidR="0050768F" w:rsidRDefault="0050768F" w:rsidP="0050768F">
      <w:pPr>
        <w:numPr>
          <w:ilvl w:val="0"/>
          <w:numId w:val="48"/>
        </w:numPr>
        <w:shd w:val="clear" w:color="auto" w:fill="FFFFFF"/>
        <w:spacing w:after="0"/>
        <w:ind w:left="1125"/>
        <w:textAlignment w:val="baseline"/>
        <w:divId w:val="1213736252"/>
        <w:rPr>
          <w:rFonts w:ascii="inherit" w:hAnsi="inherit"/>
          <w:color w:val="666666"/>
          <w:sz w:val="27"/>
          <w:szCs w:val="27"/>
        </w:rPr>
      </w:pPr>
      <w:r>
        <w:rPr>
          <w:rFonts w:ascii="inherit" w:hAnsi="inherit"/>
          <w:color w:val="666666"/>
          <w:sz w:val="27"/>
          <w:szCs w:val="27"/>
        </w:rPr>
        <w:t>Which procedure for backing up a relational database on EC2 that is using a set of RAIDed EBS volumes for storage minimizes the time during which the database cannot be written to and results in a consistent backup?</w:t>
      </w:r>
    </w:p>
    <w:p w14:paraId="0FFA9B2D"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Detach EBS volumes, 2. Start EBS snapshot of volumes, 3. Re-attach EBS volumes</w:t>
      </w:r>
    </w:p>
    <w:p w14:paraId="1C1FD7E7"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Stop the EC2 Instance. 2. Snapshot the EBS volumes</w:t>
      </w:r>
    </w:p>
    <w:p w14:paraId="0CAA887F"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Suspend disk I/O, 2. Create an image of the EC2 Instance, 3. Resume disk I/O</w:t>
      </w:r>
    </w:p>
    <w:p w14:paraId="05431FDF"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Suspend disk I/O, 2. Start EBS snapshot of volumes, 3. Resume disk I/O</w:t>
      </w:r>
    </w:p>
    <w:p w14:paraId="7B2A562C"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Style w:val="Strong"/>
          <w:rFonts w:ascii="inherit" w:hAnsi="inherit"/>
          <w:color w:val="666666"/>
          <w:sz w:val="27"/>
          <w:szCs w:val="27"/>
          <w:bdr w:val="none" w:sz="0" w:space="0" w:color="auto" w:frame="1"/>
        </w:rPr>
        <w:t>Suspend disk I/O, 2. Start EBS snapshot of volumes, 3. Wait for snapshots to complete, 4. Resume disk I/O</w:t>
      </w:r>
    </w:p>
    <w:p w14:paraId="2238BD9D" w14:textId="77777777" w:rsidR="0050768F" w:rsidRDefault="0050768F" w:rsidP="0050768F">
      <w:pPr>
        <w:numPr>
          <w:ilvl w:val="0"/>
          <w:numId w:val="48"/>
        </w:numPr>
        <w:shd w:val="clear" w:color="auto" w:fill="FFFFFF"/>
        <w:spacing w:after="0"/>
        <w:ind w:left="1125"/>
        <w:textAlignment w:val="baseline"/>
        <w:divId w:val="1213736252"/>
        <w:rPr>
          <w:rFonts w:ascii="inherit" w:hAnsi="inherit"/>
          <w:color w:val="666666"/>
          <w:sz w:val="27"/>
          <w:szCs w:val="27"/>
        </w:rPr>
      </w:pPr>
      <w:r>
        <w:rPr>
          <w:rFonts w:ascii="inherit" w:hAnsi="inherit"/>
          <w:color w:val="666666"/>
          <w:sz w:val="27"/>
          <w:szCs w:val="27"/>
        </w:rPr>
        <w:t>How can an EBS volume that is currently attached to an EC2 instance be migrated from one Availability Zone to another?</w:t>
      </w:r>
    </w:p>
    <w:p w14:paraId="75CEEB9A"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Detach the volume and attach it to another EC2 instance in the other AZ.</w:t>
      </w:r>
    </w:p>
    <w:p w14:paraId="1E315C4C"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Simply create a new volume in the other AZ and specify the original volume as the source.</w:t>
      </w:r>
    </w:p>
    <w:p w14:paraId="66AE9212"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Style w:val="Strong"/>
          <w:rFonts w:ascii="inherit" w:hAnsi="inherit"/>
          <w:color w:val="666666"/>
          <w:sz w:val="27"/>
          <w:szCs w:val="27"/>
          <w:bdr w:val="none" w:sz="0" w:space="0" w:color="auto" w:frame="1"/>
        </w:rPr>
        <w:t>Create a snapshot of the volume, and create a new volume from the snapshot in the other AZ</w:t>
      </w:r>
    </w:p>
    <w:p w14:paraId="52269ACC"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Detach the volume, then use the ec2-migrate-volume command to move it to another AZ.</w:t>
      </w:r>
    </w:p>
    <w:p w14:paraId="2E0D7148" w14:textId="77777777" w:rsidR="0050768F" w:rsidRDefault="0050768F" w:rsidP="0050768F">
      <w:pPr>
        <w:numPr>
          <w:ilvl w:val="0"/>
          <w:numId w:val="48"/>
        </w:numPr>
        <w:shd w:val="clear" w:color="auto" w:fill="FFFFFF"/>
        <w:spacing w:after="0"/>
        <w:ind w:left="1125"/>
        <w:textAlignment w:val="baseline"/>
        <w:divId w:val="1213736252"/>
        <w:rPr>
          <w:rFonts w:ascii="inherit" w:hAnsi="inherit"/>
          <w:color w:val="666666"/>
          <w:sz w:val="27"/>
          <w:szCs w:val="27"/>
        </w:rPr>
      </w:pPr>
      <w:r>
        <w:rPr>
          <w:rFonts w:ascii="inherit" w:hAnsi="inherit"/>
          <w:color w:val="666666"/>
          <w:sz w:val="27"/>
          <w:szCs w:val="27"/>
        </w:rPr>
        <w:t>How are the EBS snapshots saved on Amazon S3?</w:t>
      </w:r>
    </w:p>
    <w:p w14:paraId="54BFA395"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Exponentially</w:t>
      </w:r>
    </w:p>
    <w:p w14:paraId="56F36F75"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Style w:val="Strong"/>
          <w:rFonts w:ascii="inherit" w:hAnsi="inherit"/>
          <w:color w:val="666666"/>
          <w:sz w:val="27"/>
          <w:szCs w:val="27"/>
          <w:bdr w:val="none" w:sz="0" w:space="0" w:color="auto" w:frame="1"/>
        </w:rPr>
        <w:t>Incrementally</w:t>
      </w:r>
    </w:p>
    <w:p w14:paraId="5407BDA9"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EBS snapshots are not stored in the Amazon S3</w:t>
      </w:r>
    </w:p>
    <w:p w14:paraId="4803D449"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Decrementally</w:t>
      </w:r>
    </w:p>
    <w:p w14:paraId="55F3D0D5" w14:textId="77777777" w:rsidR="0050768F" w:rsidRDefault="0050768F" w:rsidP="0050768F">
      <w:pPr>
        <w:numPr>
          <w:ilvl w:val="0"/>
          <w:numId w:val="48"/>
        </w:numPr>
        <w:shd w:val="clear" w:color="auto" w:fill="FFFFFF"/>
        <w:spacing w:after="0"/>
        <w:ind w:left="1125"/>
        <w:textAlignment w:val="baseline"/>
        <w:divId w:val="1213736252"/>
        <w:rPr>
          <w:rFonts w:ascii="inherit" w:hAnsi="inherit"/>
          <w:color w:val="666666"/>
          <w:sz w:val="27"/>
          <w:szCs w:val="27"/>
        </w:rPr>
      </w:pPr>
      <w:r>
        <w:rPr>
          <w:rFonts w:ascii="inherit" w:hAnsi="inherit"/>
          <w:color w:val="666666"/>
          <w:sz w:val="27"/>
          <w:szCs w:val="27"/>
        </w:rPr>
        <w:t>EBS Snapshots occur _____</w:t>
      </w:r>
    </w:p>
    <w:p w14:paraId="059F4CD4"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Style w:val="Strong"/>
          <w:rFonts w:ascii="inherit" w:hAnsi="inherit"/>
          <w:color w:val="666666"/>
          <w:sz w:val="27"/>
          <w:szCs w:val="27"/>
          <w:bdr w:val="none" w:sz="0" w:space="0" w:color="auto" w:frame="1"/>
        </w:rPr>
        <w:t>Asynchronously</w:t>
      </w:r>
    </w:p>
    <w:p w14:paraId="4B532580"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Synchronously</w:t>
      </w:r>
    </w:p>
    <w:p w14:paraId="4FD27A16"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Weekly</w:t>
      </w:r>
    </w:p>
    <w:p w14:paraId="58A28EFC" w14:textId="77777777" w:rsidR="0050768F" w:rsidRDefault="0050768F" w:rsidP="0050768F">
      <w:pPr>
        <w:numPr>
          <w:ilvl w:val="0"/>
          <w:numId w:val="48"/>
        </w:numPr>
        <w:shd w:val="clear" w:color="auto" w:fill="FFFFFF"/>
        <w:spacing w:after="0"/>
        <w:ind w:left="1125"/>
        <w:textAlignment w:val="baseline"/>
        <w:divId w:val="1213736252"/>
        <w:rPr>
          <w:rFonts w:ascii="inherit" w:hAnsi="inherit"/>
          <w:color w:val="666666"/>
          <w:sz w:val="27"/>
          <w:szCs w:val="27"/>
        </w:rPr>
      </w:pPr>
      <w:r>
        <w:rPr>
          <w:rFonts w:ascii="inherit" w:hAnsi="inherit"/>
          <w:color w:val="666666"/>
          <w:sz w:val="27"/>
          <w:szCs w:val="27"/>
        </w:rPr>
        <w:t>What will be the status of the snapshot until the snapshot is complete?</w:t>
      </w:r>
    </w:p>
    <w:p w14:paraId="6F543016"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Running</w:t>
      </w:r>
    </w:p>
    <w:p w14:paraId="0BC5B455"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Working</w:t>
      </w:r>
    </w:p>
    <w:p w14:paraId="3AA3C991"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Progressing</w:t>
      </w:r>
    </w:p>
    <w:p w14:paraId="38788B5B"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Style w:val="Strong"/>
          <w:rFonts w:ascii="inherit" w:hAnsi="inherit"/>
          <w:color w:val="666666"/>
          <w:sz w:val="27"/>
          <w:szCs w:val="27"/>
          <w:bdr w:val="none" w:sz="0" w:space="0" w:color="auto" w:frame="1"/>
        </w:rPr>
        <w:t>Pending</w:t>
      </w:r>
    </w:p>
    <w:p w14:paraId="0386E712" w14:textId="77777777" w:rsidR="0050768F" w:rsidRDefault="0050768F" w:rsidP="0050768F">
      <w:pPr>
        <w:numPr>
          <w:ilvl w:val="0"/>
          <w:numId w:val="48"/>
        </w:numPr>
        <w:shd w:val="clear" w:color="auto" w:fill="FFFFFF"/>
        <w:spacing w:after="0"/>
        <w:ind w:left="1125"/>
        <w:textAlignment w:val="baseline"/>
        <w:divId w:val="1213736252"/>
        <w:rPr>
          <w:rFonts w:ascii="inherit" w:hAnsi="inherit"/>
          <w:color w:val="666666"/>
          <w:sz w:val="27"/>
          <w:szCs w:val="27"/>
        </w:rPr>
      </w:pPr>
      <w:r>
        <w:rPr>
          <w:rFonts w:ascii="inherit" w:hAnsi="inherit"/>
          <w:color w:val="666666"/>
          <w:sz w:val="27"/>
          <w:szCs w:val="27"/>
        </w:rPr>
        <w:t>Before I delete an EBS volume, what can I do if I want to recreate the volume later?</w:t>
      </w:r>
    </w:p>
    <w:p w14:paraId="695B5C2D"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Create a copy of the EBS volume (not a snapshot)</w:t>
      </w:r>
    </w:p>
    <w:p w14:paraId="70EC24DA"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Style w:val="Strong"/>
          <w:rFonts w:ascii="inherit" w:hAnsi="inherit"/>
          <w:color w:val="666666"/>
          <w:sz w:val="27"/>
          <w:szCs w:val="27"/>
          <w:bdr w:val="none" w:sz="0" w:space="0" w:color="auto" w:frame="1"/>
        </w:rPr>
        <w:t>Create and Store a snapshot of the volume</w:t>
      </w:r>
    </w:p>
    <w:p w14:paraId="2E4EBEBA"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Download the content to an EC2 instance</w:t>
      </w:r>
    </w:p>
    <w:p w14:paraId="1DF79F0B"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Back up the data in to a physical disk</w:t>
      </w:r>
    </w:p>
    <w:p w14:paraId="3F9D28AF" w14:textId="77777777" w:rsidR="0050768F" w:rsidRDefault="0050768F" w:rsidP="0050768F">
      <w:pPr>
        <w:numPr>
          <w:ilvl w:val="0"/>
          <w:numId w:val="48"/>
        </w:numPr>
        <w:shd w:val="clear" w:color="auto" w:fill="FFFFFF"/>
        <w:spacing w:after="0"/>
        <w:ind w:left="1125"/>
        <w:textAlignment w:val="baseline"/>
        <w:divId w:val="1213736252"/>
        <w:rPr>
          <w:rFonts w:ascii="inherit" w:hAnsi="inherit"/>
          <w:color w:val="666666"/>
          <w:sz w:val="27"/>
          <w:szCs w:val="27"/>
        </w:rPr>
      </w:pPr>
      <w:r>
        <w:rPr>
          <w:rFonts w:ascii="inherit" w:hAnsi="inherit"/>
          <w:color w:val="666666"/>
          <w:sz w:val="27"/>
          <w:szCs w:val="27"/>
        </w:rPr>
        <w:t>Which of the following are true regarding encrypted Amazon Elastic Block Store (EBS) volumes? Choose 2 answers</w:t>
      </w:r>
    </w:p>
    <w:p w14:paraId="0B2EAA8D"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Style w:val="Strong"/>
          <w:rFonts w:ascii="inherit" w:hAnsi="inherit"/>
          <w:color w:val="666666"/>
          <w:sz w:val="27"/>
          <w:szCs w:val="27"/>
          <w:bdr w:val="none" w:sz="0" w:space="0" w:color="auto" w:frame="1"/>
        </w:rPr>
        <w:t>Supported on all Amazon EBS volume types</w:t>
      </w:r>
    </w:p>
    <w:p w14:paraId="1851A90F"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Style w:val="Strong"/>
          <w:rFonts w:ascii="inherit" w:hAnsi="inherit"/>
          <w:color w:val="666666"/>
          <w:sz w:val="27"/>
          <w:szCs w:val="27"/>
          <w:bdr w:val="none" w:sz="0" w:space="0" w:color="auto" w:frame="1"/>
        </w:rPr>
        <w:t>Snapshots are automatically encrypted</w:t>
      </w:r>
    </w:p>
    <w:p w14:paraId="0FCF6305"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Available to all instance types</w:t>
      </w:r>
    </w:p>
    <w:p w14:paraId="22165DA2"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Existing volumes can be encrypted</w:t>
      </w:r>
    </w:p>
    <w:p w14:paraId="4F12C6C6"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Shared volumes can be encrypted</w:t>
      </w:r>
    </w:p>
    <w:p w14:paraId="1E60793E" w14:textId="77777777" w:rsidR="0050768F" w:rsidRDefault="0050768F" w:rsidP="0050768F">
      <w:pPr>
        <w:numPr>
          <w:ilvl w:val="0"/>
          <w:numId w:val="48"/>
        </w:numPr>
        <w:shd w:val="clear" w:color="auto" w:fill="FFFFFF"/>
        <w:spacing w:after="0"/>
        <w:ind w:left="1125"/>
        <w:textAlignment w:val="baseline"/>
        <w:divId w:val="1213736252"/>
        <w:rPr>
          <w:rFonts w:ascii="inherit" w:hAnsi="inherit"/>
          <w:color w:val="666666"/>
          <w:sz w:val="27"/>
          <w:szCs w:val="27"/>
        </w:rPr>
      </w:pPr>
      <w:r>
        <w:rPr>
          <w:rFonts w:ascii="inherit" w:hAnsi="inherit"/>
          <w:color w:val="666666"/>
          <w:sz w:val="27"/>
          <w:szCs w:val="27"/>
        </w:rPr>
        <w:t>Amazon EBS snapshots have which of the following two characteristics? (Choose 2.) Choose 2 answers</w:t>
      </w:r>
    </w:p>
    <w:p w14:paraId="7617F4CB"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Style w:val="Strong"/>
          <w:rFonts w:ascii="inherit" w:hAnsi="inherit"/>
          <w:color w:val="666666"/>
          <w:sz w:val="27"/>
          <w:szCs w:val="27"/>
          <w:bdr w:val="none" w:sz="0" w:space="0" w:color="auto" w:frame="1"/>
        </w:rPr>
        <w:t>EBS snapshots only save incremental changes from snapshot to snapshot</w:t>
      </w:r>
    </w:p>
    <w:p w14:paraId="10171592"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Style w:val="Strong"/>
          <w:rFonts w:ascii="inherit" w:hAnsi="inherit"/>
          <w:color w:val="666666"/>
          <w:sz w:val="27"/>
          <w:szCs w:val="27"/>
          <w:bdr w:val="none" w:sz="0" w:space="0" w:color="auto" w:frame="1"/>
        </w:rPr>
        <w:t>EBS snapshots can be created in real-time without stopping an EC2 instance</w:t>
      </w:r>
      <w:r>
        <w:rPr>
          <w:rFonts w:ascii="inherit" w:hAnsi="inherit"/>
          <w:color w:val="666666"/>
          <w:sz w:val="27"/>
          <w:szCs w:val="27"/>
        </w:rPr>
        <w:t> (</w:t>
      </w:r>
      <w:r>
        <w:rPr>
          <w:rFonts w:ascii="inherit" w:hAnsi="inherit"/>
          <w:color w:val="0000FF"/>
          <w:sz w:val="27"/>
          <w:szCs w:val="27"/>
          <w:bdr w:val="none" w:sz="0" w:space="0" w:color="auto" w:frame="1"/>
        </w:rPr>
        <w:t>the snapshot can be taken real time however it will not be consistent and the recommended way is to stop or freeze the IO</w:t>
      </w:r>
      <w:r>
        <w:rPr>
          <w:rFonts w:ascii="inherit" w:hAnsi="inherit"/>
          <w:color w:val="666666"/>
          <w:sz w:val="27"/>
          <w:szCs w:val="27"/>
        </w:rPr>
        <w:t>)</w:t>
      </w:r>
    </w:p>
    <w:p w14:paraId="60A34566"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EBS snapshots can only be restored to an EBS volume of the same size or smaller (</w:t>
      </w:r>
      <w:r>
        <w:rPr>
          <w:rFonts w:ascii="inherit" w:hAnsi="inherit"/>
          <w:color w:val="FF0000"/>
          <w:sz w:val="27"/>
          <w:szCs w:val="27"/>
          <w:bdr w:val="none" w:sz="0" w:space="0" w:color="auto" w:frame="1"/>
        </w:rPr>
        <w:t>EBS volume restored from snapshots need to be of the same size of larger size</w:t>
      </w:r>
      <w:r>
        <w:rPr>
          <w:rFonts w:ascii="inherit" w:hAnsi="inherit"/>
          <w:color w:val="666666"/>
          <w:sz w:val="27"/>
          <w:szCs w:val="27"/>
        </w:rPr>
        <w:t>)</w:t>
      </w:r>
    </w:p>
    <w:p w14:paraId="72AA3F35"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EBS snapshots can only be restored and mounted to an instance in the same Availability Zone as the original EBS volume</w:t>
      </w:r>
      <w:r>
        <w:rPr>
          <w:rStyle w:val="Strong"/>
          <w:rFonts w:ascii="inherit" w:hAnsi="inherit"/>
          <w:color w:val="666666"/>
          <w:sz w:val="27"/>
          <w:szCs w:val="27"/>
          <w:bdr w:val="none" w:sz="0" w:space="0" w:color="auto" w:frame="1"/>
        </w:rPr>
        <w:t> (</w:t>
      </w:r>
      <w:r>
        <w:rPr>
          <w:rFonts w:ascii="inherit" w:hAnsi="inherit"/>
          <w:color w:val="FF0000"/>
          <w:sz w:val="27"/>
          <w:szCs w:val="27"/>
          <w:bdr w:val="none" w:sz="0" w:space="0" w:color="auto" w:frame="1"/>
        </w:rPr>
        <w:t>Snapshots are specific to Region and can be used to create a volume in any AZ and does not depend on the original EBS volume AZ</w:t>
      </w:r>
      <w:r>
        <w:rPr>
          <w:rStyle w:val="Strong"/>
          <w:rFonts w:ascii="inherit" w:hAnsi="inherit"/>
          <w:color w:val="666666"/>
          <w:sz w:val="27"/>
          <w:szCs w:val="27"/>
          <w:bdr w:val="none" w:sz="0" w:space="0" w:color="auto" w:frame="1"/>
        </w:rPr>
        <w:t>)</w:t>
      </w:r>
    </w:p>
    <w:p w14:paraId="0847B657" w14:textId="77777777" w:rsidR="0050768F" w:rsidRDefault="0050768F" w:rsidP="0050768F">
      <w:pPr>
        <w:numPr>
          <w:ilvl w:val="0"/>
          <w:numId w:val="48"/>
        </w:numPr>
        <w:shd w:val="clear" w:color="auto" w:fill="FFFFFF"/>
        <w:spacing w:after="0"/>
        <w:ind w:left="1125"/>
        <w:textAlignment w:val="baseline"/>
        <w:divId w:val="1213736252"/>
        <w:rPr>
          <w:rFonts w:ascii="inherit" w:hAnsi="inherit"/>
          <w:color w:val="666666"/>
          <w:sz w:val="27"/>
          <w:szCs w:val="27"/>
        </w:rPr>
      </w:pPr>
      <w:r>
        <w:rPr>
          <w:rFonts w:ascii="inherit" w:hAnsi="inherit"/>
          <w:color w:val="666666"/>
          <w:sz w:val="27"/>
          <w:szCs w:val="27"/>
        </w:rPr>
        <w:t>A user is planning to schedule a backup for an EBS volume. The user wants security of the snapshot data. How can the user achieve data encryption with a snapshot?</w:t>
      </w:r>
    </w:p>
    <w:p w14:paraId="422AD23D"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Style w:val="Strong"/>
          <w:rFonts w:ascii="inherit" w:hAnsi="inherit"/>
          <w:color w:val="666666"/>
          <w:sz w:val="27"/>
          <w:szCs w:val="27"/>
          <w:bdr w:val="none" w:sz="0" w:space="0" w:color="auto" w:frame="1"/>
        </w:rPr>
        <w:t>Use encrypted EBS volumes so that the snapshot will be encrypted by AWS </w:t>
      </w:r>
      <w:r>
        <w:rPr>
          <w:rFonts w:ascii="inherit" w:hAnsi="inherit"/>
          <w:color w:val="666666"/>
          <w:sz w:val="27"/>
          <w:szCs w:val="27"/>
        </w:rPr>
        <w:t>(Refer </w:t>
      </w:r>
      <w:hyperlink r:id="rId44" w:history="1">
        <w:r>
          <w:rPr>
            <w:rStyle w:val="Hyperlink"/>
            <w:rFonts w:ascii="inherit" w:hAnsi="inherit"/>
            <w:color w:val="1C7C7C"/>
            <w:sz w:val="27"/>
            <w:szCs w:val="27"/>
            <w:bdr w:val="none" w:sz="0" w:space="0" w:color="auto" w:frame="1"/>
          </w:rPr>
          <w:t>link</w:t>
        </w:r>
      </w:hyperlink>
      <w:r>
        <w:rPr>
          <w:rFonts w:ascii="inherit" w:hAnsi="inherit"/>
          <w:color w:val="666666"/>
          <w:sz w:val="27"/>
          <w:szCs w:val="27"/>
        </w:rPr>
        <w:t>)</w:t>
      </w:r>
    </w:p>
    <w:p w14:paraId="7FD0558F"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While creating a snapshot select the snapshot with encryption</w:t>
      </w:r>
    </w:p>
    <w:p w14:paraId="766F4243"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By default the snapshot is encrypted by AWS</w:t>
      </w:r>
    </w:p>
    <w:p w14:paraId="254DF329"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Enable server side encryption for the snapshot using S3</w:t>
      </w:r>
    </w:p>
    <w:p w14:paraId="3A76383F" w14:textId="77777777" w:rsidR="0050768F" w:rsidRDefault="0050768F" w:rsidP="0050768F">
      <w:pPr>
        <w:numPr>
          <w:ilvl w:val="0"/>
          <w:numId w:val="48"/>
        </w:numPr>
        <w:shd w:val="clear" w:color="auto" w:fill="FFFFFF"/>
        <w:spacing w:after="0"/>
        <w:ind w:left="1125"/>
        <w:textAlignment w:val="baseline"/>
        <w:divId w:val="1213736252"/>
        <w:rPr>
          <w:rFonts w:ascii="inherit" w:hAnsi="inherit"/>
          <w:color w:val="666666"/>
          <w:sz w:val="27"/>
          <w:szCs w:val="27"/>
        </w:rPr>
      </w:pPr>
      <w:r>
        <w:rPr>
          <w:rFonts w:ascii="inherit" w:hAnsi="inherit"/>
          <w:color w:val="666666"/>
          <w:sz w:val="27"/>
          <w:szCs w:val="27"/>
        </w:rPr>
        <w:t>A sys admin is trying to understand EBS snapshots. Which of the below mentioned statements will not be useful to the admin to understand the concepts about a snapshot?</w:t>
      </w:r>
    </w:p>
    <w:p w14:paraId="6458A63F"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Style w:val="Strong"/>
          <w:rFonts w:ascii="inherit" w:hAnsi="inherit"/>
          <w:color w:val="666666"/>
          <w:sz w:val="27"/>
          <w:szCs w:val="27"/>
          <w:bdr w:val="none" w:sz="0" w:space="0" w:color="auto" w:frame="1"/>
        </w:rPr>
        <w:t>Snapshot is synchronous</w:t>
      </w:r>
    </w:p>
    <w:p w14:paraId="37EEA52A"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It is recommended to stop the instance before taking a snapshot for consistent data</w:t>
      </w:r>
    </w:p>
    <w:p w14:paraId="594313C6"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Snapshot is incremental</w:t>
      </w:r>
    </w:p>
    <w:p w14:paraId="7D5A72C2"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Snapshot captures the data that has been written to the hard disk when the snapshot command was executed</w:t>
      </w:r>
    </w:p>
    <w:p w14:paraId="11F188E5" w14:textId="77777777" w:rsidR="0050768F" w:rsidRDefault="0050768F" w:rsidP="0050768F">
      <w:pPr>
        <w:numPr>
          <w:ilvl w:val="0"/>
          <w:numId w:val="48"/>
        </w:numPr>
        <w:shd w:val="clear" w:color="auto" w:fill="FFFFFF"/>
        <w:spacing w:after="0"/>
        <w:ind w:left="1125"/>
        <w:textAlignment w:val="baseline"/>
        <w:divId w:val="1213736252"/>
        <w:rPr>
          <w:rFonts w:ascii="inherit" w:hAnsi="inherit"/>
          <w:color w:val="666666"/>
          <w:sz w:val="27"/>
          <w:szCs w:val="27"/>
        </w:rPr>
      </w:pPr>
      <w:r>
        <w:rPr>
          <w:rFonts w:ascii="inherit" w:hAnsi="inherit"/>
          <w:color w:val="666666"/>
          <w:sz w:val="27"/>
          <w:szCs w:val="27"/>
        </w:rPr>
        <w:t>When creation of an EBS snapshot is initiated but not completed, the EBS volume</w:t>
      </w:r>
    </w:p>
    <w:p w14:paraId="7A1D7BF3"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Cannot be detached or attached to an EC2 instance until me snapshot completes</w:t>
      </w:r>
    </w:p>
    <w:p w14:paraId="58291369"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Can be used in read-only mode while me snapshot is in progress</w:t>
      </w:r>
    </w:p>
    <w:p w14:paraId="3ADA7FFB"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Style w:val="Strong"/>
          <w:rFonts w:ascii="inherit" w:hAnsi="inherit"/>
          <w:color w:val="666666"/>
          <w:sz w:val="27"/>
          <w:szCs w:val="27"/>
          <w:bdr w:val="none" w:sz="0" w:space="0" w:color="auto" w:frame="1"/>
        </w:rPr>
        <w:t>Can be used while the snapshot is in progress</w:t>
      </w:r>
    </w:p>
    <w:p w14:paraId="6B6C9C0B"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Cannot be used until the snapshot completes</w:t>
      </w:r>
    </w:p>
    <w:p w14:paraId="40AB465C" w14:textId="77777777" w:rsidR="0050768F" w:rsidRDefault="0050768F" w:rsidP="0050768F">
      <w:pPr>
        <w:numPr>
          <w:ilvl w:val="0"/>
          <w:numId w:val="48"/>
        </w:numPr>
        <w:shd w:val="clear" w:color="auto" w:fill="FFFFFF"/>
        <w:spacing w:after="0"/>
        <w:ind w:left="1125"/>
        <w:textAlignment w:val="baseline"/>
        <w:divId w:val="1213736252"/>
        <w:rPr>
          <w:rFonts w:ascii="inherit" w:hAnsi="inherit"/>
          <w:color w:val="666666"/>
          <w:sz w:val="27"/>
          <w:szCs w:val="27"/>
        </w:rPr>
      </w:pPr>
      <w:r>
        <w:rPr>
          <w:rFonts w:ascii="inherit" w:hAnsi="inherit"/>
          <w:color w:val="666666"/>
          <w:sz w:val="27"/>
          <w:szCs w:val="27"/>
        </w:rPr>
        <w:t>You have a server with a 5O0GB Amazon EBS data volume. The volume is 80% full. You need to back up the volume at regular intervals and be able to re-create the volume in a new Availability Zone in the shortest time possible. All applications using the volume can be paused for a period of a few minutes with no discernible user impact. Which of the following backup methods will best fulfill your requirements?</w:t>
      </w:r>
    </w:p>
    <w:p w14:paraId="05B714B6"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Style w:val="Strong"/>
          <w:rFonts w:ascii="inherit" w:hAnsi="inherit"/>
          <w:color w:val="666666"/>
          <w:sz w:val="27"/>
          <w:szCs w:val="27"/>
          <w:bdr w:val="none" w:sz="0" w:space="0" w:color="auto" w:frame="1"/>
        </w:rPr>
        <w:t>Take periodic snapshots of the EBS volume</w:t>
      </w:r>
    </w:p>
    <w:p w14:paraId="5BA24310"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Use a third-party Incremental backup application to back up to Amazon Glacier</w:t>
      </w:r>
    </w:p>
    <w:p w14:paraId="7AF39872"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Periodically back up all data to a single compressed archive and archive to Amazon S3 using a parallelized multi-part upload</w:t>
      </w:r>
    </w:p>
    <w:p w14:paraId="6E2C533C"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Create another EBS volume in the second Availability Zone attach it to the Amazon EC2 instance, and use a disk manager to mirror me two disks</w:t>
      </w:r>
    </w:p>
    <w:p w14:paraId="35820E86" w14:textId="77777777" w:rsidR="0050768F" w:rsidRDefault="0050768F" w:rsidP="0050768F">
      <w:pPr>
        <w:numPr>
          <w:ilvl w:val="0"/>
          <w:numId w:val="48"/>
        </w:numPr>
        <w:shd w:val="clear" w:color="auto" w:fill="FFFFFF"/>
        <w:spacing w:after="0"/>
        <w:ind w:left="1125"/>
        <w:textAlignment w:val="baseline"/>
        <w:divId w:val="1213736252"/>
        <w:rPr>
          <w:rFonts w:ascii="inherit" w:hAnsi="inherit"/>
          <w:color w:val="666666"/>
          <w:sz w:val="27"/>
          <w:szCs w:val="27"/>
        </w:rPr>
      </w:pPr>
      <w:r>
        <w:rPr>
          <w:rFonts w:ascii="inherit" w:hAnsi="inherit"/>
          <w:color w:val="666666"/>
          <w:sz w:val="27"/>
          <w:szCs w:val="27"/>
        </w:rPr>
        <w:t>A user is creating a snapshot of an EBS volume. Which of the below statements is incorrect in relation to the creation of an EBS snapshot?</w:t>
      </w:r>
    </w:p>
    <w:p w14:paraId="5973E98B"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Its incremental</w:t>
      </w:r>
    </w:p>
    <w:p w14:paraId="4ED3628C"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It can be used to launch a new instance</w:t>
      </w:r>
    </w:p>
    <w:p w14:paraId="1E7861AA"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Style w:val="Strong"/>
          <w:rFonts w:ascii="inherit" w:hAnsi="inherit"/>
          <w:color w:val="666666"/>
          <w:sz w:val="27"/>
          <w:szCs w:val="27"/>
          <w:bdr w:val="none" w:sz="0" w:space="0" w:color="auto" w:frame="1"/>
        </w:rPr>
        <w:t>It is stored in the same AZ as the volume</w:t>
      </w:r>
      <w:r>
        <w:rPr>
          <w:rFonts w:ascii="inherit" w:hAnsi="inherit"/>
          <w:color w:val="666666"/>
          <w:sz w:val="27"/>
          <w:szCs w:val="27"/>
        </w:rPr>
        <w:t> (</w:t>
      </w:r>
      <w:r>
        <w:rPr>
          <w:rFonts w:ascii="inherit" w:hAnsi="inherit"/>
          <w:color w:val="0000FF"/>
          <w:sz w:val="27"/>
          <w:szCs w:val="27"/>
          <w:bdr w:val="none" w:sz="0" w:space="0" w:color="auto" w:frame="1"/>
        </w:rPr>
        <w:t>stored in the same region</w:t>
      </w:r>
      <w:r>
        <w:rPr>
          <w:rFonts w:ascii="inherit" w:hAnsi="inherit"/>
          <w:color w:val="666666"/>
          <w:sz w:val="27"/>
          <w:szCs w:val="27"/>
        </w:rPr>
        <w:t>)</w:t>
      </w:r>
    </w:p>
    <w:p w14:paraId="0B477135"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It is a point in time backup of the EBS volume</w:t>
      </w:r>
    </w:p>
    <w:p w14:paraId="4ECEA571" w14:textId="77777777" w:rsidR="0050768F" w:rsidRDefault="0050768F" w:rsidP="0050768F">
      <w:pPr>
        <w:numPr>
          <w:ilvl w:val="0"/>
          <w:numId w:val="48"/>
        </w:numPr>
        <w:shd w:val="clear" w:color="auto" w:fill="FFFFFF"/>
        <w:spacing w:after="0"/>
        <w:ind w:left="1125"/>
        <w:textAlignment w:val="baseline"/>
        <w:divId w:val="1213736252"/>
        <w:rPr>
          <w:rFonts w:ascii="inherit" w:hAnsi="inherit"/>
          <w:color w:val="666666"/>
          <w:sz w:val="27"/>
          <w:szCs w:val="27"/>
        </w:rPr>
      </w:pPr>
      <w:r>
        <w:rPr>
          <w:rFonts w:ascii="inherit" w:hAnsi="inherit"/>
          <w:color w:val="666666"/>
          <w:sz w:val="27"/>
          <w:szCs w:val="27"/>
        </w:rPr>
        <w:t>A user has created a snapshot of an EBS volume. Which of the below mentioned usage cases is not possible with respect to a snapshot?</w:t>
      </w:r>
    </w:p>
    <w:p w14:paraId="68ADB9D0"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Mirroring the volume from one AZ to another AZ</w:t>
      </w:r>
    </w:p>
    <w:p w14:paraId="6BBE51A0"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Launch an instance</w:t>
      </w:r>
    </w:p>
    <w:p w14:paraId="7F4E6AFF"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Style w:val="Strong"/>
          <w:rFonts w:ascii="inherit" w:hAnsi="inherit"/>
          <w:color w:val="666666"/>
          <w:sz w:val="27"/>
          <w:szCs w:val="27"/>
          <w:bdr w:val="none" w:sz="0" w:space="0" w:color="auto" w:frame="1"/>
        </w:rPr>
        <w:t>Decrease the volume size</w:t>
      </w:r>
    </w:p>
    <w:p w14:paraId="7E6BACD9" w14:textId="30928909"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Increase the size of the volume</w:t>
      </w:r>
    </w:p>
    <w:p w14:paraId="009FD8A5" w14:textId="2447C831" w:rsidR="005E7A2C" w:rsidRDefault="005E7A2C" w:rsidP="005E7A2C">
      <w:pPr>
        <w:shd w:val="clear" w:color="auto" w:fill="FFFFFF"/>
        <w:spacing w:after="0"/>
        <w:ind w:left="2250"/>
        <w:textAlignment w:val="baseline"/>
        <w:divId w:val="1213736252"/>
        <w:rPr>
          <w:rFonts w:ascii="inherit" w:hAnsi="inherit"/>
          <w:color w:val="666666"/>
          <w:sz w:val="27"/>
          <w:szCs w:val="27"/>
        </w:rPr>
      </w:pPr>
      <w:r>
        <w:rPr>
          <w:noProof/>
        </w:rPr>
        <w:drawing>
          <wp:inline distT="0" distB="0" distL="0" distR="0" wp14:anchorId="70D7BE5D" wp14:editId="1FAEE954">
            <wp:extent cx="7419975" cy="48291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419975" cy="4829175"/>
                    </a:xfrm>
                    <a:prstGeom prst="rect">
                      <a:avLst/>
                    </a:prstGeom>
                  </pic:spPr>
                </pic:pic>
              </a:graphicData>
            </a:graphic>
          </wp:inline>
        </w:drawing>
      </w:r>
    </w:p>
    <w:p w14:paraId="03D2F68C" w14:textId="77777777" w:rsidR="0050768F" w:rsidRDefault="0050768F" w:rsidP="0050768F">
      <w:pPr>
        <w:numPr>
          <w:ilvl w:val="0"/>
          <w:numId w:val="48"/>
        </w:numPr>
        <w:shd w:val="clear" w:color="auto" w:fill="FFFFFF"/>
        <w:spacing w:after="0"/>
        <w:ind w:left="1125"/>
        <w:textAlignment w:val="baseline"/>
        <w:divId w:val="1213736252"/>
        <w:rPr>
          <w:rFonts w:ascii="inherit" w:hAnsi="inherit"/>
          <w:color w:val="666666"/>
          <w:sz w:val="27"/>
          <w:szCs w:val="27"/>
        </w:rPr>
      </w:pPr>
      <w:r>
        <w:rPr>
          <w:rFonts w:ascii="inherit" w:hAnsi="inherit"/>
          <w:color w:val="666666"/>
          <w:sz w:val="27"/>
          <w:szCs w:val="27"/>
        </w:rPr>
        <w:t>What is true of the way that encryption works with EBS?</w:t>
      </w:r>
    </w:p>
    <w:p w14:paraId="4F491A1F"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Snapshotting an encrypted volume makes an encrypted snapshot; restoring an encrypted snapshot creates an encrypted volume when specified / requested.</w:t>
      </w:r>
    </w:p>
    <w:p w14:paraId="427BF91E"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Snapshotting an encrypted volume makes an encrypted snapshot when specified / requested; restoring an encrypted snapshot creates an encrypted volume when specified / requested.</w:t>
      </w:r>
    </w:p>
    <w:p w14:paraId="2910D648"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Style w:val="Strong"/>
          <w:rFonts w:ascii="inherit" w:hAnsi="inherit"/>
          <w:color w:val="666666"/>
          <w:sz w:val="27"/>
          <w:szCs w:val="27"/>
          <w:bdr w:val="none" w:sz="0" w:space="0" w:color="auto" w:frame="1"/>
        </w:rPr>
        <w:t>Snapshotting an encrypted volume makes an encrypted snapshot; restoring an encrypted snapshot always creates an encrypted volume.</w:t>
      </w:r>
    </w:p>
    <w:p w14:paraId="05F94E98"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Snapshotting an encrypted volume makes an encrypted snapshot when specified / requested; restoring an encrypted snapshot always creates an encrypted volume.</w:t>
      </w:r>
    </w:p>
    <w:p w14:paraId="4848C6CE" w14:textId="77777777" w:rsidR="0050768F" w:rsidRDefault="0050768F" w:rsidP="0050768F">
      <w:pPr>
        <w:numPr>
          <w:ilvl w:val="0"/>
          <w:numId w:val="48"/>
        </w:numPr>
        <w:shd w:val="clear" w:color="auto" w:fill="FFFFFF"/>
        <w:spacing w:after="0"/>
        <w:ind w:left="1125"/>
        <w:textAlignment w:val="baseline"/>
        <w:divId w:val="1213736252"/>
        <w:rPr>
          <w:rFonts w:ascii="inherit" w:hAnsi="inherit"/>
          <w:color w:val="666666"/>
          <w:sz w:val="27"/>
          <w:szCs w:val="27"/>
        </w:rPr>
      </w:pPr>
      <w:r>
        <w:rPr>
          <w:rFonts w:ascii="inherit" w:hAnsi="inherit"/>
          <w:color w:val="666666"/>
          <w:sz w:val="27"/>
          <w:szCs w:val="27"/>
        </w:rPr>
        <w:t>Why are more frequent snapshots of EBS Volumes faster?</w:t>
      </w:r>
    </w:p>
    <w:p w14:paraId="2AFF9F69"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Blocks in EBS Volumes are allocated lazily, since while logically separated from other EBS Volumes, Volumes often share the same physical hardware. Snapshotting the first time forces full block range allocation, so the second snapshot doesn’t need to perform the allocation phase and is faster.</w:t>
      </w:r>
    </w:p>
    <w:p w14:paraId="2B933911"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Style w:val="Strong"/>
          <w:rFonts w:ascii="inherit" w:hAnsi="inherit"/>
          <w:color w:val="666666"/>
          <w:sz w:val="27"/>
          <w:szCs w:val="27"/>
          <w:bdr w:val="none" w:sz="0" w:space="0" w:color="auto" w:frame="1"/>
        </w:rPr>
        <w:t>The snapshots are incremental so that only the blocks on the device that have changed after your last snapshot are saved in the new snapshot.</w:t>
      </w:r>
    </w:p>
    <w:p w14:paraId="4A010450"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AWS provisions more disk throughput for burst capacity during snapshots if the drive has been pre-warmed by snapshotting and reading all blocks.</w:t>
      </w:r>
    </w:p>
    <w:p w14:paraId="240F4150"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The drive is pre-warmed, so block access is more rapid for volumes when every block on the device has already been read at least one time.</w:t>
      </w:r>
    </w:p>
    <w:p w14:paraId="78496224" w14:textId="77777777" w:rsidR="0050768F" w:rsidRDefault="0050768F" w:rsidP="0050768F">
      <w:pPr>
        <w:numPr>
          <w:ilvl w:val="0"/>
          <w:numId w:val="48"/>
        </w:numPr>
        <w:shd w:val="clear" w:color="auto" w:fill="FFFFFF"/>
        <w:spacing w:after="0"/>
        <w:ind w:left="1125"/>
        <w:textAlignment w:val="baseline"/>
        <w:divId w:val="1213736252"/>
        <w:rPr>
          <w:rFonts w:ascii="inherit" w:hAnsi="inherit"/>
          <w:color w:val="666666"/>
          <w:sz w:val="27"/>
          <w:szCs w:val="27"/>
        </w:rPr>
      </w:pPr>
      <w:r>
        <w:rPr>
          <w:rFonts w:ascii="inherit" w:hAnsi="inherit"/>
          <w:color w:val="666666"/>
          <w:sz w:val="27"/>
          <w:szCs w:val="27"/>
        </w:rPr>
        <w:t>Which is not a restriction on AWS EBS Snapshots?</w:t>
      </w:r>
    </w:p>
    <w:p w14:paraId="3246F53E"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Style w:val="Strong"/>
          <w:rFonts w:ascii="inherit" w:hAnsi="inherit"/>
          <w:color w:val="666666"/>
          <w:sz w:val="27"/>
          <w:szCs w:val="27"/>
          <w:bdr w:val="none" w:sz="0" w:space="0" w:color="auto" w:frame="1"/>
        </w:rPr>
        <w:t>Snapshots which are shared cannot be used as a basis for other snapshots </w:t>
      </w:r>
      <w:r>
        <w:rPr>
          <w:rFonts w:ascii="inherit" w:hAnsi="inherit"/>
          <w:color w:val="666666"/>
          <w:sz w:val="27"/>
          <w:szCs w:val="27"/>
        </w:rPr>
        <w:t>(</w:t>
      </w:r>
      <w:r>
        <w:rPr>
          <w:rFonts w:ascii="inherit" w:hAnsi="inherit"/>
          <w:color w:val="0000FF"/>
          <w:sz w:val="27"/>
          <w:szCs w:val="27"/>
          <w:bdr w:val="none" w:sz="0" w:space="0" w:color="auto" w:frame="1"/>
        </w:rPr>
        <w:t>Snapshots shared with other users are usable in full by the recipient, including but limited to the ability to base modified volumes and snapshots</w:t>
      </w:r>
      <w:r>
        <w:rPr>
          <w:rFonts w:ascii="inherit" w:hAnsi="inherit"/>
          <w:color w:val="666666"/>
          <w:sz w:val="27"/>
          <w:szCs w:val="27"/>
        </w:rPr>
        <w:t>)</w:t>
      </w:r>
    </w:p>
    <w:p w14:paraId="673B103B"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You cannot share a snapshot containing an AWS Access Key ID or AWS Secret Access Key</w:t>
      </w:r>
    </w:p>
    <w:p w14:paraId="5FEA96ED"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You cannot share encrypted snapshots (</w:t>
      </w:r>
      <w:r>
        <w:rPr>
          <w:rFonts w:ascii="inherit" w:hAnsi="inherit"/>
          <w:color w:val="FF0000"/>
          <w:sz w:val="27"/>
          <w:szCs w:val="27"/>
          <w:bdr w:val="none" w:sz="0" w:space="0" w:color="auto" w:frame="1"/>
        </w:rPr>
        <w:t>NOTE: this has be updated partially where you can share a encrypted snapshot with other accounts</w:t>
      </w:r>
      <w:r>
        <w:rPr>
          <w:rFonts w:ascii="inherit" w:hAnsi="inherit"/>
          <w:color w:val="666666"/>
          <w:sz w:val="27"/>
          <w:szCs w:val="27"/>
        </w:rPr>
        <w:t>)</w:t>
      </w:r>
    </w:p>
    <w:p w14:paraId="45ACE6BA"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Snapshot restorations are restricted to the region in which the snapshots are created</w:t>
      </w:r>
    </w:p>
    <w:p w14:paraId="151C453D" w14:textId="77777777" w:rsidR="0050768F" w:rsidRDefault="0050768F" w:rsidP="0050768F">
      <w:pPr>
        <w:numPr>
          <w:ilvl w:val="0"/>
          <w:numId w:val="48"/>
        </w:numPr>
        <w:shd w:val="clear" w:color="auto" w:fill="FFFFFF"/>
        <w:spacing w:after="0"/>
        <w:ind w:left="1125"/>
        <w:textAlignment w:val="baseline"/>
        <w:divId w:val="1213736252"/>
        <w:rPr>
          <w:rFonts w:ascii="inherit" w:hAnsi="inherit"/>
          <w:color w:val="666666"/>
          <w:sz w:val="27"/>
          <w:szCs w:val="27"/>
        </w:rPr>
      </w:pPr>
      <w:r>
        <w:rPr>
          <w:rFonts w:ascii="inherit" w:hAnsi="inherit"/>
          <w:color w:val="666666"/>
          <w:sz w:val="27"/>
          <w:szCs w:val="27"/>
        </w:rPr>
        <w:t>There is a very serious outage at AWS. EC2 is not affected, but your EC2 instance deployment scripts stopped working in the region with the outage. What might be the issue?</w:t>
      </w:r>
    </w:p>
    <w:p w14:paraId="7898FC90"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The AWS Console is down, so your CLI commands do not work.</w:t>
      </w:r>
    </w:p>
    <w:p w14:paraId="201E247D"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Style w:val="Strong"/>
          <w:rFonts w:ascii="inherit" w:hAnsi="inherit"/>
          <w:color w:val="666666"/>
          <w:sz w:val="27"/>
          <w:szCs w:val="27"/>
          <w:bdr w:val="none" w:sz="0" w:space="0" w:color="auto" w:frame="1"/>
        </w:rPr>
        <w:t>S3 is unavailable, so you can’t create EBS volumes from a snapshot you use to deploy new volumes. </w:t>
      </w:r>
      <w:r>
        <w:rPr>
          <w:rFonts w:ascii="inherit" w:hAnsi="inherit"/>
          <w:color w:val="666666"/>
          <w:sz w:val="27"/>
          <w:szCs w:val="27"/>
        </w:rPr>
        <w:t>(</w:t>
      </w:r>
      <w:r>
        <w:rPr>
          <w:rFonts w:ascii="inherit" w:hAnsi="inherit"/>
          <w:color w:val="0000FF"/>
          <w:sz w:val="27"/>
          <w:szCs w:val="27"/>
          <w:bdr w:val="none" w:sz="0" w:space="0" w:color="auto" w:frame="1"/>
        </w:rPr>
        <w:t>EBS volume snapshots are stored in S3. If S3 is unavailable, snapshots are unavailable</w:t>
      </w:r>
      <w:r>
        <w:rPr>
          <w:rFonts w:ascii="inherit" w:hAnsi="inherit"/>
          <w:color w:val="666666"/>
          <w:sz w:val="27"/>
          <w:szCs w:val="27"/>
        </w:rPr>
        <w:t>)</w:t>
      </w:r>
    </w:p>
    <w:p w14:paraId="3F6A92C5"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AWS turns off the &lt;code&gt;DeployCode&lt;/code&gt; API call when there are major outages, to protect from system floods.</w:t>
      </w:r>
    </w:p>
    <w:p w14:paraId="768D74B7" w14:textId="77777777" w:rsidR="0050768F" w:rsidRDefault="0050768F" w:rsidP="0050768F">
      <w:pPr>
        <w:numPr>
          <w:ilvl w:val="1"/>
          <w:numId w:val="48"/>
        </w:numPr>
        <w:shd w:val="clear" w:color="auto" w:fill="FFFFFF"/>
        <w:spacing w:after="0"/>
        <w:ind w:left="2250"/>
        <w:textAlignment w:val="baseline"/>
        <w:divId w:val="1213736252"/>
        <w:rPr>
          <w:rFonts w:ascii="inherit" w:hAnsi="inherit"/>
          <w:color w:val="666666"/>
          <w:sz w:val="27"/>
          <w:szCs w:val="27"/>
        </w:rPr>
      </w:pPr>
      <w:r>
        <w:rPr>
          <w:rFonts w:ascii="inherit" w:hAnsi="inherit"/>
          <w:color w:val="666666"/>
          <w:sz w:val="27"/>
          <w:szCs w:val="27"/>
        </w:rPr>
        <w:t>None of the other answers make sense. If EC2 is not affected, it must be some other issue.</w:t>
      </w:r>
    </w:p>
    <w:p w14:paraId="3608B583" w14:textId="77777777" w:rsidR="0050768F" w:rsidRDefault="0050768F" w:rsidP="001A2330">
      <w:pPr>
        <w:divId w:val="1213736252"/>
        <w:rPr>
          <w:sz w:val="24"/>
          <w:szCs w:val="24"/>
        </w:rPr>
      </w:pPr>
    </w:p>
    <w:p w14:paraId="39EA6485" w14:textId="77777777" w:rsidR="00467AF7" w:rsidRDefault="00467AF7" w:rsidP="00467AF7">
      <w:pPr>
        <w:spacing w:before="225" w:after="225"/>
        <w:ind w:left="1080"/>
        <w:divId w:val="1213736252"/>
        <w:rPr>
          <w:b/>
          <w:bCs/>
          <w:sz w:val="24"/>
          <w:szCs w:val="24"/>
        </w:rPr>
      </w:pPr>
      <w:r>
        <w:rPr>
          <w:b/>
          <w:bCs/>
          <w:sz w:val="24"/>
          <w:szCs w:val="24"/>
        </w:rPr>
        <w:t>Question-1</w:t>
      </w:r>
    </w:p>
    <w:p w14:paraId="701F12DD" w14:textId="77777777" w:rsidR="00467AF7" w:rsidRDefault="00467AF7" w:rsidP="00467AF7">
      <w:pPr>
        <w:spacing w:after="150"/>
        <w:ind w:left="1080"/>
        <w:divId w:val="1213736252"/>
        <w:rPr>
          <w:sz w:val="24"/>
          <w:szCs w:val="24"/>
        </w:rPr>
      </w:pPr>
      <w:r>
        <w:rPr>
          <w:sz w:val="24"/>
          <w:szCs w:val="24"/>
        </w:rPr>
        <w:t>I want to access my Amazon Elastic Block Store (Amazon EBS) volume from more than one Amazon Elastic Compute Cloud (Amazon EC2) instance. Can I use </w:t>
      </w:r>
      <w:hyperlink r:id="rId46" w:tgtFrame="_blank" w:history="1">
        <w:r>
          <w:rPr>
            <w:rStyle w:val="Hyperlink"/>
            <w:sz w:val="24"/>
            <w:szCs w:val="24"/>
          </w:rPr>
          <w:t>Amazon EBS Multi-Attach</w:t>
        </w:r>
      </w:hyperlink>
      <w:r>
        <w:rPr>
          <w:sz w:val="24"/>
          <w:szCs w:val="24"/>
        </w:rPr>
        <w:t> to enable multiple EC2 instances to simultaneously access a standard file system?</w:t>
      </w:r>
    </w:p>
    <w:p w14:paraId="73238C3D" w14:textId="77777777" w:rsidR="00467AF7" w:rsidRDefault="00467AF7" w:rsidP="00467AF7">
      <w:pPr>
        <w:spacing w:before="225" w:after="225"/>
        <w:ind w:left="1080"/>
        <w:divId w:val="1213736252"/>
        <w:rPr>
          <w:b/>
          <w:bCs/>
          <w:sz w:val="24"/>
          <w:szCs w:val="24"/>
        </w:rPr>
      </w:pPr>
      <w:r>
        <w:rPr>
          <w:b/>
          <w:bCs/>
          <w:sz w:val="24"/>
          <w:szCs w:val="24"/>
        </w:rPr>
        <w:t>Resolution</w:t>
      </w:r>
    </w:p>
    <w:p w14:paraId="35C7E5FD" w14:textId="77777777" w:rsidR="00467AF7" w:rsidRDefault="00467AF7" w:rsidP="00467AF7">
      <w:pPr>
        <w:spacing w:after="225"/>
        <w:ind w:left="1080"/>
        <w:divId w:val="1213736252"/>
        <w:rPr>
          <w:sz w:val="24"/>
          <w:szCs w:val="24"/>
        </w:rPr>
      </w:pPr>
      <w:r>
        <w:rPr>
          <w:sz w:val="24"/>
          <w:szCs w:val="24"/>
        </w:rPr>
        <w:t>Standard file systems aren't supported with EBS Multi-Attach. File systems such as XFS, EXT3, EXT4, and NTFS aren't designed to be simultaneously accessed by multiple servers or EC2 instances. Therefore, these file systems don't have built-in mechanisms to manage the coordination and control of writes, reads, locks, caches, mounts, fencing, and so on.</w:t>
      </w:r>
    </w:p>
    <w:p w14:paraId="50CEEF0E" w14:textId="77777777" w:rsidR="00467AF7" w:rsidRDefault="00467AF7" w:rsidP="00467AF7">
      <w:pPr>
        <w:spacing w:before="225" w:after="225"/>
        <w:ind w:left="1080"/>
        <w:divId w:val="1213736252"/>
        <w:rPr>
          <w:sz w:val="24"/>
          <w:szCs w:val="24"/>
        </w:rPr>
      </w:pPr>
      <w:r>
        <w:rPr>
          <w:sz w:val="24"/>
          <w:szCs w:val="24"/>
        </w:rPr>
        <w:t>Enabling multiple servers to simultaneously access a standard file system can result in data corruption or loss. The operation of standard file systems on EBS Multi-Attach volumes isn't a supported configuration.</w:t>
      </w:r>
    </w:p>
    <w:p w14:paraId="2DB5C541" w14:textId="77777777" w:rsidR="00467AF7" w:rsidRDefault="00467AF7" w:rsidP="00467AF7">
      <w:pPr>
        <w:spacing w:before="225"/>
        <w:ind w:left="1080"/>
        <w:divId w:val="1213736252"/>
        <w:rPr>
          <w:color w:val="333333"/>
          <w:sz w:val="24"/>
          <w:szCs w:val="24"/>
        </w:rPr>
      </w:pPr>
      <w:r>
        <w:rPr>
          <w:sz w:val="24"/>
          <w:szCs w:val="24"/>
        </w:rPr>
        <w:t>EBS Multi-Attach allows the attachment of a single io1 Provisioned IOPS volume to up to 16 Nitro-based instances in the same Availability Zone. EBS Multi-Attach volumes can be used as a block-level subcomponent of an overall shared storage solution. Configuration and operation of shared storage systems should be attempted only with a deep understanding of the potential pitfalls and configuration requirements. For more information on using EBS Multi-Attach, refer to</w:t>
      </w:r>
      <w:r>
        <w:rPr>
          <w:color w:val="333333"/>
          <w:sz w:val="24"/>
          <w:szCs w:val="24"/>
        </w:rPr>
        <w:t> </w:t>
      </w:r>
      <w:hyperlink r:id="rId47" w:anchor="considerations" w:tgtFrame="_blank" w:history="1">
        <w:r>
          <w:rPr>
            <w:rStyle w:val="Hyperlink"/>
            <w:color w:val="005B86"/>
            <w:sz w:val="24"/>
            <w:szCs w:val="24"/>
          </w:rPr>
          <w:t>Attaching a Volume to Multiple Instances with Amazon EBS Multi-Attach - Considerations and Limitations</w:t>
        </w:r>
      </w:hyperlink>
      <w:r>
        <w:rPr>
          <w:color w:val="333333"/>
          <w:sz w:val="24"/>
          <w:szCs w:val="24"/>
        </w:rPr>
        <w:t>.</w:t>
      </w:r>
    </w:p>
    <w:p w14:paraId="315D07EF" w14:textId="77777777" w:rsidR="00467AF7" w:rsidRDefault="00467AF7" w:rsidP="00467AF7">
      <w:pPr>
        <w:spacing w:before="225"/>
        <w:ind w:left="1080"/>
        <w:divId w:val="1213736252"/>
        <w:rPr>
          <w:color w:val="333333"/>
          <w:sz w:val="24"/>
          <w:szCs w:val="24"/>
        </w:rPr>
      </w:pPr>
      <w:r>
        <w:rPr>
          <w:b/>
          <w:bCs/>
          <w:color w:val="333333"/>
          <w:sz w:val="24"/>
          <w:szCs w:val="24"/>
        </w:rPr>
        <w:t>Question-2</w:t>
      </w:r>
      <w:r>
        <w:rPr>
          <w:color w:val="333333"/>
          <w:sz w:val="24"/>
          <w:szCs w:val="24"/>
        </w:rPr>
        <w:t xml:space="preserve"> What happens when you are using gp-2 &amp; your workload exceeds IOPS limit of the gp2 volume you had provisioned?</w:t>
      </w:r>
    </w:p>
    <w:p w14:paraId="590633F0" w14:textId="77777777" w:rsidR="00467AF7" w:rsidRDefault="00467AF7" w:rsidP="00467AF7">
      <w:pPr>
        <w:spacing w:before="225" w:after="225"/>
        <w:ind w:left="1080"/>
        <w:divId w:val="1213736252"/>
        <w:rPr>
          <w:b/>
          <w:bCs/>
          <w:sz w:val="24"/>
          <w:szCs w:val="24"/>
        </w:rPr>
      </w:pPr>
      <w:r>
        <w:rPr>
          <w:b/>
          <w:bCs/>
          <w:sz w:val="24"/>
          <w:szCs w:val="24"/>
        </w:rPr>
        <w:t>Resolution</w:t>
      </w:r>
    </w:p>
    <w:p w14:paraId="5E036F67" w14:textId="77777777" w:rsidR="00467AF7" w:rsidRDefault="00467AF7" w:rsidP="001A2330">
      <w:pPr>
        <w:pStyle w:val="ListParagraph"/>
        <w:numPr>
          <w:ilvl w:val="0"/>
          <w:numId w:val="18"/>
        </w:numPr>
        <w:spacing w:before="225" w:after="225"/>
        <w:ind w:left="1800"/>
        <w:divId w:val="1213736252"/>
        <w:rPr>
          <w:rFonts w:eastAsia="Times New Roman"/>
          <w:sz w:val="24"/>
          <w:szCs w:val="24"/>
        </w:rPr>
      </w:pPr>
      <w:r>
        <w:rPr>
          <w:rFonts w:eastAsia="Times New Roman"/>
          <w:sz w:val="24"/>
          <w:szCs w:val="24"/>
        </w:rPr>
        <w:t>You will start to get your IO requests queuing</w:t>
      </w:r>
    </w:p>
    <w:p w14:paraId="44D5ADDD" w14:textId="77777777" w:rsidR="00467AF7" w:rsidRDefault="00467AF7" w:rsidP="001A2330">
      <w:pPr>
        <w:pStyle w:val="ListParagraph"/>
        <w:numPr>
          <w:ilvl w:val="0"/>
          <w:numId w:val="18"/>
        </w:numPr>
        <w:spacing w:before="225" w:after="225"/>
        <w:ind w:left="1800"/>
        <w:divId w:val="1213736252"/>
        <w:rPr>
          <w:rFonts w:eastAsia="Times New Roman"/>
          <w:sz w:val="24"/>
          <w:szCs w:val="24"/>
        </w:rPr>
      </w:pPr>
      <w:r>
        <w:rPr>
          <w:rFonts w:eastAsia="Times New Roman"/>
          <w:sz w:val="24"/>
          <w:szCs w:val="24"/>
        </w:rPr>
        <w:t>Depending on your application’s sensitivity to IOPS &amp; latency, your application starts slowing down.</w:t>
      </w:r>
    </w:p>
    <w:p w14:paraId="547BE342" w14:textId="77777777" w:rsidR="00467AF7" w:rsidRDefault="00467AF7" w:rsidP="00467AF7">
      <w:pPr>
        <w:spacing w:before="225" w:after="225"/>
        <w:ind w:left="1440"/>
        <w:divId w:val="1213736252"/>
        <w:rPr>
          <w:rFonts w:eastAsiaTheme="minorHAnsi"/>
          <w:sz w:val="24"/>
          <w:szCs w:val="24"/>
        </w:rPr>
      </w:pPr>
      <w:r>
        <w:rPr>
          <w:sz w:val="24"/>
          <w:szCs w:val="24"/>
        </w:rPr>
        <w:t>Two approaches to address IOPS limits</w:t>
      </w:r>
    </w:p>
    <w:p w14:paraId="2FCA2B00" w14:textId="77777777" w:rsidR="00467AF7" w:rsidRDefault="00467AF7" w:rsidP="001A2330">
      <w:pPr>
        <w:pStyle w:val="ListParagraph"/>
        <w:numPr>
          <w:ilvl w:val="0"/>
          <w:numId w:val="19"/>
        </w:numPr>
        <w:spacing w:before="225" w:after="225"/>
        <w:ind w:left="1800"/>
        <w:divId w:val="1213736252"/>
        <w:rPr>
          <w:rFonts w:eastAsia="Times New Roman"/>
          <w:sz w:val="24"/>
          <w:szCs w:val="24"/>
        </w:rPr>
      </w:pPr>
      <w:r>
        <w:rPr>
          <w:rFonts w:eastAsia="Times New Roman"/>
          <w:sz w:val="24"/>
          <w:szCs w:val="24"/>
        </w:rPr>
        <w:t>For gp2, you can increase size of your volume, but if your volume is already 5.2TB or more, you will have already reached 16,000 IOPS (i.e. max limit) limits for gp2.</w:t>
      </w:r>
    </w:p>
    <w:p w14:paraId="79E07889" w14:textId="77777777" w:rsidR="00467AF7" w:rsidRDefault="00467AF7" w:rsidP="001A2330">
      <w:pPr>
        <w:pStyle w:val="ListParagraph"/>
        <w:numPr>
          <w:ilvl w:val="0"/>
          <w:numId w:val="19"/>
        </w:numPr>
        <w:spacing w:before="225" w:after="225"/>
        <w:ind w:left="1800"/>
        <w:divId w:val="1213736252"/>
        <w:rPr>
          <w:rFonts w:eastAsia="Times New Roman"/>
          <w:sz w:val="24"/>
          <w:szCs w:val="24"/>
        </w:rPr>
      </w:pPr>
      <w:r>
        <w:rPr>
          <w:rFonts w:eastAsia="Times New Roman"/>
          <w:sz w:val="24"/>
          <w:szCs w:val="24"/>
        </w:rPr>
        <w:t>If you need more than 16,000 IOPS, you will need to change your storage class to provisioned IOPS.</w:t>
      </w:r>
    </w:p>
    <w:p w14:paraId="3EB8FB6E" w14:textId="77777777" w:rsidR="00467AF7" w:rsidRDefault="00467AF7" w:rsidP="00467AF7">
      <w:pPr>
        <w:shd w:val="clear" w:color="auto" w:fill="FFFFFF"/>
        <w:spacing w:after="0"/>
        <w:ind w:left="1125"/>
        <w:textAlignment w:val="baseline"/>
        <w:divId w:val="1213736252"/>
      </w:pPr>
    </w:p>
    <w:sectPr w:rsidR="00467AF7">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inherit">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87340"/>
    <w:multiLevelType w:val="hybridMultilevel"/>
    <w:tmpl w:val="816A663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363106E"/>
    <w:multiLevelType w:val="hybridMultilevel"/>
    <w:tmpl w:val="963623F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A2D0AAB"/>
    <w:multiLevelType w:val="multilevel"/>
    <w:tmpl w:val="DA8271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553108"/>
    <w:multiLevelType w:val="multilevel"/>
    <w:tmpl w:val="9D6E2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0C33E65"/>
    <w:multiLevelType w:val="hybridMultilevel"/>
    <w:tmpl w:val="A9189D5E"/>
    <w:lvl w:ilvl="0" w:tplc="7A382C44">
      <w:start w:val="10"/>
      <w:numFmt w:val="bullet"/>
      <w:lvlText w:val="-"/>
      <w:lvlJc w:val="left"/>
      <w:pPr>
        <w:ind w:left="720" w:hanging="360"/>
      </w:pPr>
      <w:rPr>
        <w:rFonts w:ascii="inherit" w:eastAsia="Times New Roman" w:hAnsi="inherit"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1F64888"/>
    <w:multiLevelType w:val="multilevel"/>
    <w:tmpl w:val="3E14013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5896668"/>
    <w:multiLevelType w:val="multilevel"/>
    <w:tmpl w:val="BC8A85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6851BF3"/>
    <w:multiLevelType w:val="multilevel"/>
    <w:tmpl w:val="E69EB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8D25B96"/>
    <w:multiLevelType w:val="multilevel"/>
    <w:tmpl w:val="BAFA82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9F0379A"/>
    <w:multiLevelType w:val="hybridMultilevel"/>
    <w:tmpl w:val="BCEE81A8"/>
    <w:lvl w:ilvl="0" w:tplc="73085A58">
      <w:start w:val="1"/>
      <w:numFmt w:val="decimal"/>
      <w:lvlText w:val="%1)"/>
      <w:lvlJc w:val="left"/>
      <w:pPr>
        <w:ind w:left="720" w:hanging="360"/>
      </w:pPr>
      <w:rPr>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203E17B1"/>
    <w:multiLevelType w:val="hybridMultilevel"/>
    <w:tmpl w:val="D7E28D3E"/>
    <w:lvl w:ilvl="0" w:tplc="8B28F194">
      <w:start w:val="1"/>
      <w:numFmt w:val="decimal"/>
      <w:lvlText w:val="%1)"/>
      <w:lvlJc w:val="left"/>
      <w:pPr>
        <w:ind w:left="720" w:hanging="360"/>
      </w:pPr>
      <w:rPr>
        <w:b w:val="0"/>
        <w:bCs w:val="0"/>
      </w:rPr>
    </w:lvl>
    <w:lvl w:ilvl="1" w:tplc="1CC06758">
      <w:start w:val="1"/>
      <w:numFmt w:val="lowerLetter"/>
      <w:lvlText w:val="%2."/>
      <w:lvlJc w:val="left"/>
      <w:pPr>
        <w:ind w:left="1440" w:hanging="360"/>
      </w:pPr>
      <w:rPr>
        <w:b w:val="0"/>
        <w:bCs w:val="0"/>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21311467"/>
    <w:multiLevelType w:val="multilevel"/>
    <w:tmpl w:val="B7FE2A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3C45BB9"/>
    <w:multiLevelType w:val="multilevel"/>
    <w:tmpl w:val="32A2E32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8AD2F7E"/>
    <w:multiLevelType w:val="hybridMultilevel"/>
    <w:tmpl w:val="BCEE81A8"/>
    <w:lvl w:ilvl="0" w:tplc="73085A58">
      <w:start w:val="1"/>
      <w:numFmt w:val="decimal"/>
      <w:lvlText w:val="%1)"/>
      <w:lvlJc w:val="left"/>
      <w:pPr>
        <w:ind w:left="720" w:hanging="360"/>
      </w:pPr>
      <w:rPr>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28D53398"/>
    <w:multiLevelType w:val="multilevel"/>
    <w:tmpl w:val="2A28CE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9CF1C5F"/>
    <w:multiLevelType w:val="multilevel"/>
    <w:tmpl w:val="4FE20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A3A3862"/>
    <w:multiLevelType w:val="multilevel"/>
    <w:tmpl w:val="81BEC2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C225069"/>
    <w:multiLevelType w:val="hybridMultilevel"/>
    <w:tmpl w:val="30CEDA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F004F18"/>
    <w:multiLevelType w:val="multilevel"/>
    <w:tmpl w:val="46EC2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1E302BC"/>
    <w:multiLevelType w:val="multilevel"/>
    <w:tmpl w:val="088681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4F73077"/>
    <w:multiLevelType w:val="multilevel"/>
    <w:tmpl w:val="1AFC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53F62EA"/>
    <w:multiLevelType w:val="multilevel"/>
    <w:tmpl w:val="085E76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5507C0D"/>
    <w:multiLevelType w:val="multilevel"/>
    <w:tmpl w:val="9C3C45F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AA92FB6"/>
    <w:multiLevelType w:val="multilevel"/>
    <w:tmpl w:val="08D666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E673E60"/>
    <w:multiLevelType w:val="multilevel"/>
    <w:tmpl w:val="5F14E89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0F83734"/>
    <w:multiLevelType w:val="multilevel"/>
    <w:tmpl w:val="174AB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5EB0F1B"/>
    <w:multiLevelType w:val="hybridMultilevel"/>
    <w:tmpl w:val="FA6C8B7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49FB5F31"/>
    <w:multiLevelType w:val="hybridMultilevel"/>
    <w:tmpl w:val="D7E28D3E"/>
    <w:lvl w:ilvl="0" w:tplc="8B28F194">
      <w:start w:val="1"/>
      <w:numFmt w:val="decimal"/>
      <w:lvlText w:val="%1)"/>
      <w:lvlJc w:val="left"/>
      <w:pPr>
        <w:ind w:left="720" w:hanging="360"/>
      </w:pPr>
      <w:rPr>
        <w:b w:val="0"/>
        <w:bCs w:val="0"/>
      </w:rPr>
    </w:lvl>
    <w:lvl w:ilvl="1" w:tplc="1CC06758">
      <w:start w:val="1"/>
      <w:numFmt w:val="lowerLetter"/>
      <w:lvlText w:val="%2."/>
      <w:lvlJc w:val="left"/>
      <w:pPr>
        <w:ind w:left="1440" w:hanging="360"/>
      </w:pPr>
      <w:rPr>
        <w:b w:val="0"/>
        <w:bCs w:val="0"/>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4BB93D2B"/>
    <w:multiLevelType w:val="multilevel"/>
    <w:tmpl w:val="AE9AFE5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5300B0"/>
    <w:multiLevelType w:val="hybridMultilevel"/>
    <w:tmpl w:val="164E26A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FD74310"/>
    <w:multiLevelType w:val="multilevel"/>
    <w:tmpl w:val="E3BAF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2875C08"/>
    <w:multiLevelType w:val="multilevel"/>
    <w:tmpl w:val="C73840D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70805F2"/>
    <w:multiLevelType w:val="multilevel"/>
    <w:tmpl w:val="89C0F57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D50177F"/>
    <w:multiLevelType w:val="multilevel"/>
    <w:tmpl w:val="2EFAB2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087086"/>
    <w:multiLevelType w:val="multilevel"/>
    <w:tmpl w:val="26ACF8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1595465"/>
    <w:multiLevelType w:val="multilevel"/>
    <w:tmpl w:val="3E14013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38406B5"/>
    <w:multiLevelType w:val="multilevel"/>
    <w:tmpl w:val="F8AED00C"/>
    <w:lvl w:ilvl="0">
      <w:start w:val="1"/>
      <w:numFmt w:val="bullet"/>
      <w:lvlText w:val=""/>
      <w:lvlJc w:val="left"/>
      <w:pPr>
        <w:tabs>
          <w:tab w:val="num" w:pos="675"/>
        </w:tabs>
        <w:ind w:left="675" w:hanging="360"/>
      </w:pPr>
      <w:rPr>
        <w:rFonts w:ascii="Symbol" w:hAnsi="Symbol" w:hint="default"/>
        <w:sz w:val="20"/>
      </w:rPr>
    </w:lvl>
    <w:lvl w:ilvl="1">
      <w:start w:val="1"/>
      <w:numFmt w:val="bullet"/>
      <w:lvlText w:val=""/>
      <w:lvlJc w:val="left"/>
      <w:pPr>
        <w:tabs>
          <w:tab w:val="num" w:pos="1395"/>
        </w:tabs>
        <w:ind w:left="1395" w:hanging="360"/>
      </w:pPr>
      <w:rPr>
        <w:rFonts w:ascii="Symbol" w:hAnsi="Symbol" w:hint="default"/>
        <w:sz w:val="20"/>
      </w:rPr>
    </w:lvl>
    <w:lvl w:ilvl="2" w:tentative="1">
      <w:start w:val="1"/>
      <w:numFmt w:val="bullet"/>
      <w:lvlText w:val=""/>
      <w:lvlJc w:val="left"/>
      <w:pPr>
        <w:tabs>
          <w:tab w:val="num" w:pos="2115"/>
        </w:tabs>
        <w:ind w:left="2115" w:hanging="360"/>
      </w:pPr>
      <w:rPr>
        <w:rFonts w:ascii="Symbol" w:hAnsi="Symbol" w:hint="default"/>
        <w:sz w:val="20"/>
      </w:rPr>
    </w:lvl>
    <w:lvl w:ilvl="3" w:tentative="1">
      <w:start w:val="1"/>
      <w:numFmt w:val="bullet"/>
      <w:lvlText w:val=""/>
      <w:lvlJc w:val="left"/>
      <w:pPr>
        <w:tabs>
          <w:tab w:val="num" w:pos="2835"/>
        </w:tabs>
        <w:ind w:left="2835" w:hanging="360"/>
      </w:pPr>
      <w:rPr>
        <w:rFonts w:ascii="Symbol" w:hAnsi="Symbol" w:hint="default"/>
        <w:sz w:val="20"/>
      </w:rPr>
    </w:lvl>
    <w:lvl w:ilvl="4" w:tentative="1">
      <w:start w:val="1"/>
      <w:numFmt w:val="bullet"/>
      <w:lvlText w:val=""/>
      <w:lvlJc w:val="left"/>
      <w:pPr>
        <w:tabs>
          <w:tab w:val="num" w:pos="3555"/>
        </w:tabs>
        <w:ind w:left="3555" w:hanging="360"/>
      </w:pPr>
      <w:rPr>
        <w:rFonts w:ascii="Symbol" w:hAnsi="Symbol" w:hint="default"/>
        <w:sz w:val="20"/>
      </w:rPr>
    </w:lvl>
    <w:lvl w:ilvl="5" w:tentative="1">
      <w:start w:val="1"/>
      <w:numFmt w:val="bullet"/>
      <w:lvlText w:val=""/>
      <w:lvlJc w:val="left"/>
      <w:pPr>
        <w:tabs>
          <w:tab w:val="num" w:pos="4275"/>
        </w:tabs>
        <w:ind w:left="4275" w:hanging="360"/>
      </w:pPr>
      <w:rPr>
        <w:rFonts w:ascii="Symbol" w:hAnsi="Symbol" w:hint="default"/>
        <w:sz w:val="20"/>
      </w:rPr>
    </w:lvl>
    <w:lvl w:ilvl="6" w:tentative="1">
      <w:start w:val="1"/>
      <w:numFmt w:val="bullet"/>
      <w:lvlText w:val=""/>
      <w:lvlJc w:val="left"/>
      <w:pPr>
        <w:tabs>
          <w:tab w:val="num" w:pos="4995"/>
        </w:tabs>
        <w:ind w:left="4995" w:hanging="360"/>
      </w:pPr>
      <w:rPr>
        <w:rFonts w:ascii="Symbol" w:hAnsi="Symbol" w:hint="default"/>
        <w:sz w:val="20"/>
      </w:rPr>
    </w:lvl>
    <w:lvl w:ilvl="7" w:tentative="1">
      <w:start w:val="1"/>
      <w:numFmt w:val="bullet"/>
      <w:lvlText w:val=""/>
      <w:lvlJc w:val="left"/>
      <w:pPr>
        <w:tabs>
          <w:tab w:val="num" w:pos="5715"/>
        </w:tabs>
        <w:ind w:left="5715" w:hanging="360"/>
      </w:pPr>
      <w:rPr>
        <w:rFonts w:ascii="Symbol" w:hAnsi="Symbol" w:hint="default"/>
        <w:sz w:val="20"/>
      </w:rPr>
    </w:lvl>
    <w:lvl w:ilvl="8" w:tentative="1">
      <w:start w:val="1"/>
      <w:numFmt w:val="bullet"/>
      <w:lvlText w:val=""/>
      <w:lvlJc w:val="left"/>
      <w:pPr>
        <w:tabs>
          <w:tab w:val="num" w:pos="6435"/>
        </w:tabs>
        <w:ind w:left="6435" w:hanging="360"/>
      </w:pPr>
      <w:rPr>
        <w:rFonts w:ascii="Symbol" w:hAnsi="Symbol" w:hint="default"/>
        <w:sz w:val="20"/>
      </w:rPr>
    </w:lvl>
  </w:abstractNum>
  <w:abstractNum w:abstractNumId="37" w15:restartNumberingAfterBreak="0">
    <w:nsid w:val="67446147"/>
    <w:multiLevelType w:val="multilevel"/>
    <w:tmpl w:val="5A8AFC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B381ED3"/>
    <w:multiLevelType w:val="hybridMultilevel"/>
    <w:tmpl w:val="BCEE81A8"/>
    <w:lvl w:ilvl="0" w:tplc="73085A58">
      <w:start w:val="1"/>
      <w:numFmt w:val="decimal"/>
      <w:lvlText w:val="%1)"/>
      <w:lvlJc w:val="left"/>
      <w:pPr>
        <w:ind w:left="720" w:hanging="360"/>
      </w:pPr>
      <w:rPr>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15:restartNumberingAfterBreak="0">
    <w:nsid w:val="6D360E56"/>
    <w:multiLevelType w:val="hybridMultilevel"/>
    <w:tmpl w:val="41B8BB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15:restartNumberingAfterBreak="0">
    <w:nsid w:val="70204D87"/>
    <w:multiLevelType w:val="multilevel"/>
    <w:tmpl w:val="EDBCD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09253F9"/>
    <w:multiLevelType w:val="multilevel"/>
    <w:tmpl w:val="6840C0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1482435"/>
    <w:multiLevelType w:val="multilevel"/>
    <w:tmpl w:val="8C0AE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1E10220"/>
    <w:multiLevelType w:val="hybridMultilevel"/>
    <w:tmpl w:val="BCEE81A8"/>
    <w:lvl w:ilvl="0" w:tplc="73085A58">
      <w:start w:val="1"/>
      <w:numFmt w:val="decimal"/>
      <w:lvlText w:val="%1)"/>
      <w:lvlJc w:val="left"/>
      <w:pPr>
        <w:ind w:left="720" w:hanging="360"/>
      </w:pPr>
      <w:rPr>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 w15:restartNumberingAfterBreak="0">
    <w:nsid w:val="78187D15"/>
    <w:multiLevelType w:val="hybridMultilevel"/>
    <w:tmpl w:val="BCEE81A8"/>
    <w:lvl w:ilvl="0" w:tplc="73085A58">
      <w:start w:val="1"/>
      <w:numFmt w:val="decimal"/>
      <w:lvlText w:val="%1)"/>
      <w:lvlJc w:val="left"/>
      <w:pPr>
        <w:ind w:left="720" w:hanging="360"/>
      </w:pPr>
      <w:rPr>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 w15:restartNumberingAfterBreak="0">
    <w:nsid w:val="79950996"/>
    <w:multiLevelType w:val="multilevel"/>
    <w:tmpl w:val="BCC0A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
  </w:num>
  <w:num w:numId="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8"/>
  </w:num>
  <w:num w:numId="4">
    <w:abstractNumId w:val="4"/>
  </w:num>
  <w:num w:numId="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num>
  <w:num w:numId="7">
    <w:abstractNumId w:val="37"/>
  </w:num>
  <w:num w:numId="8">
    <w:abstractNumId w:val="21"/>
  </w:num>
  <w:num w:numId="9">
    <w:abstractNumId w:val="34"/>
  </w:num>
  <w:num w:numId="10">
    <w:abstractNumId w:val="19"/>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9"/>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4"/>
  </w:num>
  <w:num w:numId="21">
    <w:abstractNumId w:val="15"/>
  </w:num>
  <w:num w:numId="22">
    <w:abstractNumId w:val="32"/>
  </w:num>
  <w:num w:numId="23">
    <w:abstractNumId w:val="32"/>
  </w:num>
  <w:num w:numId="24">
    <w:abstractNumId w:val="7"/>
  </w:num>
  <w:num w:numId="25">
    <w:abstractNumId w:val="24"/>
  </w:num>
  <w:num w:numId="26">
    <w:abstractNumId w:val="24"/>
  </w:num>
  <w:num w:numId="27">
    <w:abstractNumId w:val="25"/>
  </w:num>
  <w:num w:numId="28">
    <w:abstractNumId w:val="40"/>
  </w:num>
  <w:num w:numId="29">
    <w:abstractNumId w:val="22"/>
  </w:num>
  <w:num w:numId="30">
    <w:abstractNumId w:val="0"/>
  </w:num>
  <w:num w:numId="31">
    <w:abstractNumId w:val="29"/>
  </w:num>
  <w:num w:numId="32">
    <w:abstractNumId w:val="45"/>
  </w:num>
  <w:num w:numId="33">
    <w:abstractNumId w:val="41"/>
  </w:num>
  <w:num w:numId="34">
    <w:abstractNumId w:val="23"/>
  </w:num>
  <w:num w:numId="35">
    <w:abstractNumId w:val="18"/>
  </w:num>
  <w:num w:numId="36">
    <w:abstractNumId w:val="20"/>
  </w:num>
  <w:num w:numId="37">
    <w:abstractNumId w:val="33"/>
  </w:num>
  <w:num w:numId="38">
    <w:abstractNumId w:val="3"/>
  </w:num>
  <w:num w:numId="39">
    <w:abstractNumId w:val="12"/>
  </w:num>
  <w:num w:numId="40">
    <w:abstractNumId w:val="36"/>
  </w:num>
  <w:num w:numId="41">
    <w:abstractNumId w:val="42"/>
  </w:num>
  <w:num w:numId="42">
    <w:abstractNumId w:val="8"/>
  </w:num>
  <w:num w:numId="43">
    <w:abstractNumId w:val="30"/>
  </w:num>
  <w:num w:numId="44">
    <w:abstractNumId w:val="11"/>
  </w:num>
  <w:num w:numId="45">
    <w:abstractNumId w:val="5"/>
  </w:num>
  <w:num w:numId="46">
    <w:abstractNumId w:val="35"/>
  </w:num>
  <w:num w:numId="47">
    <w:abstractNumId w:val="16"/>
  </w:num>
  <w:num w:numId="48">
    <w:abstractNumId w:val="31"/>
  </w:num>
  <w:num w:numId="49">
    <w:abstractNumId w:val="4"/>
  </w:num>
  <w:num w:numId="50">
    <w:abstractNumId w:val="1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attachedTemplate r:id="rId1"/>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Blog" w:val="1"/>
  </w:docVars>
  <w:rsids>
    <w:rsidRoot w:val="00B8391A"/>
    <w:rsid w:val="00045575"/>
    <w:rsid w:val="00124844"/>
    <w:rsid w:val="00142DC0"/>
    <w:rsid w:val="00151B7C"/>
    <w:rsid w:val="001A2330"/>
    <w:rsid w:val="001B4E59"/>
    <w:rsid w:val="0020357A"/>
    <w:rsid w:val="00230A98"/>
    <w:rsid w:val="002C454B"/>
    <w:rsid w:val="002F2AF9"/>
    <w:rsid w:val="002F4046"/>
    <w:rsid w:val="002F484D"/>
    <w:rsid w:val="00323211"/>
    <w:rsid w:val="003400DD"/>
    <w:rsid w:val="003A4610"/>
    <w:rsid w:val="00445529"/>
    <w:rsid w:val="00450449"/>
    <w:rsid w:val="00467AF7"/>
    <w:rsid w:val="004A0996"/>
    <w:rsid w:val="004A4890"/>
    <w:rsid w:val="0050768F"/>
    <w:rsid w:val="00524752"/>
    <w:rsid w:val="005337C4"/>
    <w:rsid w:val="00593CB6"/>
    <w:rsid w:val="005E7A2C"/>
    <w:rsid w:val="00670F45"/>
    <w:rsid w:val="00681AD1"/>
    <w:rsid w:val="006E14FA"/>
    <w:rsid w:val="00721384"/>
    <w:rsid w:val="007372F8"/>
    <w:rsid w:val="007C727C"/>
    <w:rsid w:val="007F5ED3"/>
    <w:rsid w:val="008728A9"/>
    <w:rsid w:val="0087345C"/>
    <w:rsid w:val="0088349A"/>
    <w:rsid w:val="00897C60"/>
    <w:rsid w:val="008A00A3"/>
    <w:rsid w:val="008B40C4"/>
    <w:rsid w:val="008C7C83"/>
    <w:rsid w:val="008D5B48"/>
    <w:rsid w:val="008F5783"/>
    <w:rsid w:val="00905B6A"/>
    <w:rsid w:val="00921792"/>
    <w:rsid w:val="0094254A"/>
    <w:rsid w:val="00950A94"/>
    <w:rsid w:val="009758AF"/>
    <w:rsid w:val="009954F7"/>
    <w:rsid w:val="009D4CAB"/>
    <w:rsid w:val="009F2635"/>
    <w:rsid w:val="00A12DB0"/>
    <w:rsid w:val="00AB0510"/>
    <w:rsid w:val="00AE5E75"/>
    <w:rsid w:val="00B02451"/>
    <w:rsid w:val="00B27DA7"/>
    <w:rsid w:val="00B47586"/>
    <w:rsid w:val="00B8391A"/>
    <w:rsid w:val="00B96B39"/>
    <w:rsid w:val="00BF3C53"/>
    <w:rsid w:val="00C22F4C"/>
    <w:rsid w:val="00C36390"/>
    <w:rsid w:val="00C41DF3"/>
    <w:rsid w:val="00D02CA2"/>
    <w:rsid w:val="00DA1598"/>
    <w:rsid w:val="00DB0649"/>
    <w:rsid w:val="00DE1731"/>
    <w:rsid w:val="00E6324D"/>
    <w:rsid w:val="00E66BFD"/>
    <w:rsid w:val="00E947D7"/>
    <w:rsid w:val="00E95514"/>
    <w:rsid w:val="00EE08C0"/>
    <w:rsid w:val="00F727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29D230"/>
  <w15:docId w15:val="{3EB869EE-8B6B-4E0D-BB30-52693340C7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lang w:val="en-US"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qFormat="1"/>
    <w:lsdException w:name="heading 4" w:semiHidden="1" w:uiPriority="9" w:qFormat="1"/>
    <w:lsdException w:name="heading 5" w:semiHidden="1" w:uiPriority="2" w:qFormat="1"/>
    <w:lsdException w:name="heading 6" w:semiHidden="1" w:uiPriority="2" w:qFormat="1"/>
    <w:lsdException w:name="heading 7" w:semiHidden="1" w:uiPriority="2" w:qFormat="1"/>
    <w:lsdException w:name="heading 8" w:semiHidden="1" w:uiPriority="2" w:qFormat="1"/>
    <w:lsdException w:name="heading 9" w:semiHidden="1" w:uiPriority="2"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qFormat="1"/>
    <w:lsdException w:name="toc 2" w:semiHidden="1" w:uiPriority="39" w:qFormat="1"/>
    <w:lsdException w:name="toc 3" w:semiHidden="1" w:uiPriority="39" w:qFormat="1"/>
    <w:lsdException w:name="toc 4" w:semiHidden="1" w:uiPriority="39" w:qFormat="1"/>
    <w:lsdException w:name="toc 5" w:semiHidden="1" w:uiPriority="39" w:qFormat="1"/>
    <w:lsdException w:name="toc 6" w:semiHidden="1" w:uiPriority="39" w:qFormat="1"/>
    <w:lsdException w:name="toc 7" w:semiHidden="1" w:uiPriority="39" w:qFormat="1"/>
    <w:lsdException w:name="toc 8" w:semiHidden="1" w:uiPriority="39" w:qFormat="1"/>
    <w:lsdException w:name="toc 9" w:semiHidden="1" w:uiPriority="39" w:qFormat="1"/>
    <w:lsdException w:name="Normal Indent" w:semiHidden="1"/>
    <w:lsdException w:name="footnote text" w:semiHidden="1"/>
    <w:lsdException w:name="annotation text" w:semiHidden="1"/>
    <w:lsdException w:name="header" w:semiHidden="1"/>
    <w:lsdException w:name="footer" w:semiHidden="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uiPriority="22" w:qFormat="1"/>
    <w:lsdException w:name="Emphasis" w:uiPriority="2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uiPriority="19" w:qFormat="1"/>
    <w:lsdException w:name="HTML Sample" w:semiHidden="1"/>
    <w:lsdException w:name="HTML Typewriter" w:semiHidden="1"/>
    <w:lsdException w:name="HTML Variable" w:semiHidden="1"/>
    <w:lsdException w:name="Normal Table" w:semiHidden="1" w:unhideWhenUsed="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lsdException w:name="TOC Heading" w:semiHidden="1"/>
    <w:lsdException w:name="Mention" w:semiHidden="1"/>
    <w:lsdException w:name="Smart Hyperlink" w:semiHidden="1"/>
    <w:lsdException w:name="Hashtag" w:semiHidden="1"/>
    <w:lsdException w:name="Unresolved Mention" w:semiHidden="1"/>
    <w:lsdException w:name="Smart Link" w:semiHidden="1"/>
  </w:latentStyles>
  <w:style w:type="paragraph" w:default="1" w:styleId="Normal">
    <w:name w:val="Normal"/>
    <w:uiPriority w:val="1"/>
    <w:qFormat/>
  </w:style>
  <w:style w:type="paragraph" w:styleId="Heading1">
    <w:name w:val="heading 1"/>
    <w:basedOn w:val="Normal"/>
    <w:next w:val="Normal"/>
    <w:link w:val="Heading1Char"/>
    <w:uiPriority w:val="9"/>
    <w:qFormat/>
    <w:pPr>
      <w:spacing w:before="200" w:after="0"/>
      <w:outlineLvl w:val="0"/>
    </w:pPr>
    <w:rPr>
      <w:rFonts w:asciiTheme="majorHAnsi" w:eastAsiaTheme="majorEastAsia" w:hAnsiTheme="majorHAnsi" w:cstheme="majorBidi"/>
      <w:b/>
      <w:bCs/>
      <w:color w:val="323E4F" w:themeColor="text2" w:themeShade="BF"/>
      <w:sz w:val="30"/>
      <w:szCs w:val="36"/>
    </w:rPr>
  </w:style>
  <w:style w:type="paragraph" w:styleId="Heading2">
    <w:name w:val="heading 2"/>
    <w:basedOn w:val="Normal"/>
    <w:next w:val="Normal"/>
    <w:link w:val="Heading2Char"/>
    <w:uiPriority w:val="9"/>
    <w:qFormat/>
    <w:pPr>
      <w:spacing w:before="200" w:after="0"/>
      <w:outlineLvl w:val="1"/>
    </w:pPr>
    <w:rPr>
      <w:rFonts w:asciiTheme="majorHAnsi" w:eastAsiaTheme="majorEastAsia" w:hAnsiTheme="majorHAnsi" w:cstheme="majorBidi"/>
      <w:b/>
      <w:bCs/>
      <w:color w:val="323E4F" w:themeColor="text2" w:themeShade="BF"/>
      <w:sz w:val="26"/>
      <w:szCs w:val="32"/>
    </w:rPr>
  </w:style>
  <w:style w:type="paragraph" w:styleId="Heading3">
    <w:name w:val="heading 3"/>
    <w:basedOn w:val="Normal"/>
    <w:next w:val="Normal"/>
    <w:link w:val="Heading3Char"/>
    <w:uiPriority w:val="9"/>
    <w:qFormat/>
    <w:pPr>
      <w:spacing w:before="200" w:after="0"/>
      <w:outlineLvl w:val="2"/>
    </w:pPr>
    <w:rPr>
      <w:rFonts w:asciiTheme="majorHAnsi" w:eastAsiaTheme="majorEastAsia" w:hAnsiTheme="majorHAnsi" w:cstheme="majorBidi"/>
      <w:b/>
      <w:bCs/>
      <w:color w:val="323E4F" w:themeColor="text2" w:themeShade="BF"/>
      <w:szCs w:val="28"/>
    </w:rPr>
  </w:style>
  <w:style w:type="paragraph" w:styleId="Heading4">
    <w:name w:val="heading 4"/>
    <w:basedOn w:val="Normal"/>
    <w:next w:val="Normal"/>
    <w:link w:val="Heading4Char"/>
    <w:uiPriority w:val="9"/>
    <w:qFormat/>
    <w:pPr>
      <w:spacing w:before="200" w:after="0"/>
      <w:outlineLvl w:val="3"/>
    </w:pPr>
    <w:rPr>
      <w:rFonts w:asciiTheme="majorHAnsi" w:eastAsiaTheme="majorEastAsia" w:hAnsiTheme="majorHAnsi" w:cstheme="majorBidi"/>
      <w:color w:val="323E4F" w:themeColor="text2" w:themeShade="BF"/>
      <w:szCs w:val="28"/>
    </w:rPr>
  </w:style>
  <w:style w:type="paragraph" w:styleId="Heading5">
    <w:name w:val="heading 5"/>
    <w:basedOn w:val="Normal"/>
    <w:next w:val="Normal"/>
    <w:uiPriority w:val="9"/>
    <w:qFormat/>
    <w:pPr>
      <w:spacing w:before="200" w:after="0"/>
      <w:outlineLvl w:val="4"/>
    </w:pPr>
    <w:rPr>
      <w:rFonts w:asciiTheme="majorHAnsi" w:eastAsiaTheme="majorEastAsia" w:hAnsiTheme="majorHAnsi" w:cstheme="majorBidi"/>
      <w:i/>
      <w:iCs/>
      <w:color w:val="323E4F" w:themeColor="text2" w:themeShade="BF"/>
      <w:szCs w:val="28"/>
    </w:rPr>
  </w:style>
  <w:style w:type="paragraph" w:styleId="Heading6">
    <w:name w:val="heading 6"/>
    <w:basedOn w:val="Normal"/>
    <w:next w:val="Normal"/>
    <w:uiPriority w:val="10"/>
    <w:qFormat/>
    <w:pPr>
      <w:spacing w:before="200" w:after="0"/>
      <w:outlineLvl w:val="5"/>
    </w:pPr>
    <w:rPr>
      <w:rFonts w:asciiTheme="majorHAnsi" w:eastAsiaTheme="majorEastAsia" w:hAnsiTheme="majorHAnsi" w:cstheme="majorBidi"/>
      <w:b/>
      <w:bCs/>
      <w:color w:val="323E4F" w:themeColor="text2" w:themeShade="BF"/>
      <w:sz w:val="20"/>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ublishwithline">
    <w:name w:val="Publish with line"/>
    <w:semiHidden/>
    <w:qFormat/>
    <w:pPr>
      <w:spacing w:after="0"/>
    </w:pPr>
    <w:rPr>
      <w:rFonts w:asciiTheme="majorHAnsi" w:eastAsiaTheme="majorEastAsia" w:hAnsiTheme="majorHAnsi" w:cstheme="majorBidi"/>
      <w:b/>
      <w:bCs/>
      <w:color w:val="262626"/>
      <w:sz w:val="32"/>
      <w:szCs w:val="38"/>
    </w:rPr>
  </w:style>
  <w:style w:type="paragraph" w:customStyle="1" w:styleId="PublishStatus">
    <w:name w:val="Publish Status"/>
    <w:basedOn w:val="Normal"/>
    <w:semiHidden/>
    <w:pPr>
      <w:pBdr>
        <w:top w:val="single" w:sz="8" w:space="1" w:color="E1E1E1"/>
        <w:left w:val="single" w:sz="8" w:space="2" w:color="F0F0F0"/>
        <w:bottom w:val="single" w:sz="8" w:space="1" w:color="E1E1E1"/>
        <w:right w:val="single" w:sz="8" w:space="2" w:color="F0F0F0"/>
      </w:pBdr>
      <w:shd w:val="clear" w:color="auto" w:fill="F0F0F0"/>
      <w:spacing w:before="100" w:after="100"/>
    </w:pPr>
    <w:rPr>
      <w:rFonts w:ascii="Segoe UI" w:hAnsi="Segoe UI"/>
      <w:color w:val="444444"/>
      <w:sz w:val="18"/>
      <w:szCs w:val="26"/>
    </w:rPr>
  </w:style>
  <w:style w:type="paragraph" w:customStyle="1" w:styleId="PublishStatusAccessible">
    <w:name w:val="PublishStatus_Accessible"/>
    <w:basedOn w:val="Normal"/>
    <w:semiHidden/>
    <w:pPr>
      <w:pBdr>
        <w:top w:val="single" w:sz="4" w:space="1" w:color="444444"/>
        <w:left w:val="single" w:sz="4" w:space="4" w:color="444444"/>
        <w:bottom w:val="single" w:sz="4" w:space="1" w:color="444444"/>
        <w:right w:val="single" w:sz="4" w:space="4" w:color="444444"/>
      </w:pBdr>
      <w:spacing w:before="100" w:after="100"/>
    </w:pPr>
    <w:rPr>
      <w:sz w:val="18"/>
      <w:szCs w:val="26"/>
    </w:rPr>
  </w:style>
  <w:style w:type="character" w:styleId="PlaceholderText">
    <w:name w:val="Placeholder Text"/>
    <w:basedOn w:val="DefaultParagraphFont"/>
    <w:uiPriority w:val="99"/>
    <w:semiHidden/>
    <w:rPr>
      <w:color w:val="808080"/>
    </w:rPr>
  </w:style>
  <w:style w:type="paragraph" w:customStyle="1" w:styleId="Account">
    <w:name w:val="Account"/>
    <w:semiHidden/>
    <w:pPr>
      <w:tabs>
        <w:tab w:val="left" w:pos="72"/>
        <w:tab w:val="left" w:pos="1267"/>
      </w:tabs>
      <w:spacing w:after="0"/>
    </w:pPr>
    <w:rPr>
      <w:rFonts w:ascii="Segoe UI" w:eastAsia="Segoe UI" w:hAnsi="Segoe UI" w:cs="Segoe UI"/>
      <w:color w:val="666666"/>
      <w:sz w:val="18"/>
      <w:szCs w:val="24"/>
    </w:rPr>
  </w:style>
  <w:style w:type="paragraph" w:customStyle="1" w:styleId="Categories">
    <w:name w:val="Categories"/>
    <w:basedOn w:val="Account"/>
    <w:semiHidden/>
  </w:style>
  <w:style w:type="paragraph" w:styleId="ListParagraph">
    <w:name w:val="List Paragraph"/>
    <w:basedOn w:val="Normal"/>
    <w:uiPriority w:val="34"/>
    <w:qFormat/>
    <w:rsid w:val="0059004B"/>
    <w:pPr>
      <w:ind w:left="720"/>
      <w:contextualSpacing/>
    </w:pPr>
  </w:style>
  <w:style w:type="paragraph" w:customStyle="1" w:styleId="PadderBetweenTitleandProperties">
    <w:name w:val="Padder Between Title and Properties"/>
    <w:basedOn w:val="Normal"/>
    <w:semiHidden/>
    <w:pPr>
      <w:spacing w:after="20"/>
    </w:pPr>
    <w:rPr>
      <w:sz w:val="2"/>
      <w:szCs w:val="2"/>
    </w:rPr>
  </w:style>
  <w:style w:type="paragraph" w:customStyle="1" w:styleId="PadderBetweenControlandBody">
    <w:name w:val="Padder Between Control and Body"/>
    <w:basedOn w:val="Normal"/>
    <w:next w:val="Normal"/>
    <w:semiHidden/>
    <w:pPr>
      <w:spacing w:after="120"/>
    </w:pPr>
    <w:rPr>
      <w:sz w:val="2"/>
      <w:szCs w:val="2"/>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paragraph" w:customStyle="1" w:styleId="underline">
    <w:name w:val="underline"/>
    <w:semiHidden/>
    <w:pPr>
      <w:pBdr>
        <w:bottom w:val="single" w:sz="8" w:space="2" w:color="C6C6C6"/>
      </w:pBdr>
      <w:spacing w:after="0"/>
    </w:pPr>
    <w:rPr>
      <w:sz w:val="2"/>
      <w:szCs w:val="2"/>
    </w:rPr>
  </w:style>
  <w:style w:type="paragraph" w:styleId="Quote">
    <w:name w:val="Quote"/>
    <w:basedOn w:val="Normal"/>
    <w:next w:val="Normal"/>
    <w:uiPriority w:val="1"/>
    <w:qFormat/>
    <w:pPr>
      <w:ind w:left="720" w:right="720"/>
    </w:pPr>
    <w:rPr>
      <w:color w:val="000000" w:themeColor="text1"/>
    </w:rPr>
  </w:style>
  <w:style w:type="paragraph" w:styleId="NormalWeb">
    <w:name w:val="Normal (Web)"/>
    <w:basedOn w:val="Normal"/>
    <w:uiPriority w:val="99"/>
    <w:rsid w:val="001A4199"/>
  </w:style>
  <w:style w:type="character" w:customStyle="1" w:styleId="Heading1Char">
    <w:name w:val="Heading 1 Char"/>
    <w:basedOn w:val="DefaultParagraphFont"/>
    <w:link w:val="Heading1"/>
    <w:uiPriority w:val="9"/>
    <w:rsid w:val="00B8391A"/>
    <w:rPr>
      <w:rFonts w:asciiTheme="majorHAnsi" w:eastAsiaTheme="majorEastAsia" w:hAnsiTheme="majorHAnsi" w:cstheme="majorBidi"/>
      <w:b/>
      <w:bCs/>
      <w:color w:val="323E4F" w:themeColor="text2" w:themeShade="BF"/>
      <w:sz w:val="30"/>
      <w:szCs w:val="36"/>
    </w:rPr>
  </w:style>
  <w:style w:type="character" w:customStyle="1" w:styleId="Heading2Char">
    <w:name w:val="Heading 2 Char"/>
    <w:basedOn w:val="DefaultParagraphFont"/>
    <w:link w:val="Heading2"/>
    <w:uiPriority w:val="9"/>
    <w:rsid w:val="00B8391A"/>
    <w:rPr>
      <w:rFonts w:asciiTheme="majorHAnsi" w:eastAsiaTheme="majorEastAsia" w:hAnsiTheme="majorHAnsi" w:cstheme="majorBidi"/>
      <w:b/>
      <w:bCs/>
      <w:color w:val="323E4F" w:themeColor="text2" w:themeShade="BF"/>
      <w:sz w:val="26"/>
      <w:szCs w:val="32"/>
    </w:rPr>
  </w:style>
  <w:style w:type="character" w:customStyle="1" w:styleId="Heading3Char">
    <w:name w:val="Heading 3 Char"/>
    <w:basedOn w:val="DefaultParagraphFont"/>
    <w:link w:val="Heading3"/>
    <w:uiPriority w:val="9"/>
    <w:rsid w:val="00B8391A"/>
    <w:rPr>
      <w:rFonts w:asciiTheme="majorHAnsi" w:eastAsiaTheme="majorEastAsia" w:hAnsiTheme="majorHAnsi" w:cstheme="majorBidi"/>
      <w:b/>
      <w:bCs/>
      <w:color w:val="323E4F" w:themeColor="text2" w:themeShade="BF"/>
      <w:szCs w:val="28"/>
    </w:rPr>
  </w:style>
  <w:style w:type="character" w:customStyle="1" w:styleId="Heading4Char">
    <w:name w:val="Heading 4 Char"/>
    <w:basedOn w:val="DefaultParagraphFont"/>
    <w:link w:val="Heading4"/>
    <w:uiPriority w:val="9"/>
    <w:rsid w:val="00B8391A"/>
    <w:rPr>
      <w:rFonts w:asciiTheme="majorHAnsi" w:eastAsiaTheme="majorEastAsia" w:hAnsiTheme="majorHAnsi" w:cstheme="majorBidi"/>
      <w:color w:val="323E4F" w:themeColor="text2" w:themeShade="BF"/>
      <w:szCs w:val="28"/>
    </w:rPr>
  </w:style>
  <w:style w:type="character" w:styleId="HTMLCode">
    <w:name w:val="HTML Code"/>
    <w:basedOn w:val="DefaultParagraphFont"/>
    <w:uiPriority w:val="99"/>
    <w:semiHidden/>
    <w:unhideWhenUsed/>
    <w:rsid w:val="00B8391A"/>
    <w:rPr>
      <w:rFonts w:ascii="Courier New" w:eastAsia="Times New Roman" w:hAnsi="Courier New" w:cs="Courier New"/>
      <w:sz w:val="20"/>
      <w:szCs w:val="20"/>
    </w:rPr>
  </w:style>
  <w:style w:type="paragraph" w:customStyle="1" w:styleId="listitem">
    <w:name w:val="listitem"/>
    <w:basedOn w:val="Normal"/>
    <w:rsid w:val="00B8391A"/>
    <w:pPr>
      <w:spacing w:before="100" w:beforeAutospacing="1" w:after="100" w:afterAutospacing="1"/>
    </w:pPr>
    <w:rPr>
      <w:rFonts w:ascii="Times New Roman" w:eastAsia="Times New Roman" w:hAnsi="Times New Roman" w:cs="Times New Roman"/>
      <w:sz w:val="24"/>
      <w:szCs w:val="24"/>
    </w:rPr>
  </w:style>
  <w:style w:type="character" w:customStyle="1" w:styleId="s1">
    <w:name w:val="s1"/>
    <w:basedOn w:val="DefaultParagraphFont"/>
    <w:rsid w:val="00B8391A"/>
  </w:style>
  <w:style w:type="paragraph" w:customStyle="1" w:styleId="p1">
    <w:name w:val="p1"/>
    <w:basedOn w:val="Normal"/>
    <w:rsid w:val="00B8391A"/>
    <w:pPr>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230A98"/>
    <w:rPr>
      <w:color w:val="0000FF"/>
      <w:u w:val="single"/>
    </w:rPr>
  </w:style>
  <w:style w:type="character" w:styleId="FollowedHyperlink">
    <w:name w:val="FollowedHyperlink"/>
    <w:basedOn w:val="DefaultParagraphFont"/>
    <w:uiPriority w:val="99"/>
    <w:semiHidden/>
    <w:rsid w:val="00467AF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4945778">
      <w:bodyDiv w:val="1"/>
      <w:marLeft w:val="0"/>
      <w:marRight w:val="0"/>
      <w:marTop w:val="0"/>
      <w:marBottom w:val="0"/>
      <w:divBdr>
        <w:top w:val="none" w:sz="0" w:space="0" w:color="auto"/>
        <w:left w:val="none" w:sz="0" w:space="0" w:color="auto"/>
        <w:bottom w:val="none" w:sz="0" w:space="0" w:color="auto"/>
        <w:right w:val="none" w:sz="0" w:space="0" w:color="auto"/>
      </w:divBdr>
      <w:divsChild>
        <w:div w:id="889419930">
          <w:blockQuote w:val="1"/>
          <w:marLeft w:val="0"/>
          <w:marRight w:val="0"/>
          <w:marTop w:val="0"/>
          <w:marBottom w:val="405"/>
          <w:divBdr>
            <w:top w:val="none" w:sz="0" w:space="0" w:color="auto"/>
            <w:left w:val="none" w:sz="0" w:space="0" w:color="auto"/>
            <w:bottom w:val="none" w:sz="0" w:space="0" w:color="auto"/>
            <w:right w:val="none" w:sz="0" w:space="0" w:color="auto"/>
          </w:divBdr>
        </w:div>
      </w:divsChild>
    </w:div>
    <w:div w:id="914781254">
      <w:bodyDiv w:val="1"/>
      <w:marLeft w:val="0"/>
      <w:marRight w:val="0"/>
      <w:marTop w:val="0"/>
      <w:marBottom w:val="0"/>
      <w:divBdr>
        <w:top w:val="none" w:sz="0" w:space="0" w:color="auto"/>
        <w:left w:val="none" w:sz="0" w:space="0" w:color="auto"/>
        <w:bottom w:val="none" w:sz="0" w:space="0" w:color="auto"/>
        <w:right w:val="none" w:sz="0" w:space="0" w:color="auto"/>
      </w:divBdr>
      <w:divsChild>
        <w:div w:id="1208567699">
          <w:marLeft w:val="0"/>
          <w:marRight w:val="0"/>
          <w:marTop w:val="0"/>
          <w:marBottom w:val="0"/>
          <w:divBdr>
            <w:top w:val="none" w:sz="0" w:space="0" w:color="auto"/>
            <w:left w:val="none" w:sz="0" w:space="0" w:color="auto"/>
            <w:bottom w:val="none" w:sz="0" w:space="0" w:color="auto"/>
            <w:right w:val="none" w:sz="0" w:space="0" w:color="auto"/>
          </w:divBdr>
        </w:div>
        <w:div w:id="1002195558">
          <w:marLeft w:val="0"/>
          <w:marRight w:val="0"/>
          <w:marTop w:val="0"/>
          <w:marBottom w:val="0"/>
          <w:divBdr>
            <w:top w:val="none" w:sz="0" w:space="0" w:color="auto"/>
            <w:left w:val="none" w:sz="0" w:space="0" w:color="auto"/>
            <w:bottom w:val="none" w:sz="0" w:space="0" w:color="auto"/>
            <w:right w:val="none" w:sz="0" w:space="0" w:color="auto"/>
          </w:divBdr>
        </w:div>
        <w:div w:id="1997295333">
          <w:marLeft w:val="0"/>
          <w:marRight w:val="0"/>
          <w:marTop w:val="0"/>
          <w:marBottom w:val="0"/>
          <w:divBdr>
            <w:top w:val="none" w:sz="0" w:space="0" w:color="auto"/>
            <w:left w:val="none" w:sz="0" w:space="0" w:color="auto"/>
            <w:bottom w:val="none" w:sz="0" w:space="0" w:color="auto"/>
            <w:right w:val="none" w:sz="0" w:space="0" w:color="auto"/>
          </w:divBdr>
        </w:div>
        <w:div w:id="1193496344">
          <w:blockQuote w:val="1"/>
          <w:marLeft w:val="0"/>
          <w:marRight w:val="0"/>
          <w:marTop w:val="0"/>
          <w:marBottom w:val="405"/>
          <w:divBdr>
            <w:top w:val="none" w:sz="0" w:space="0" w:color="auto"/>
            <w:left w:val="none" w:sz="0" w:space="0" w:color="auto"/>
            <w:bottom w:val="none" w:sz="0" w:space="0" w:color="auto"/>
            <w:right w:val="none" w:sz="0" w:space="0" w:color="auto"/>
          </w:divBdr>
        </w:div>
      </w:divsChild>
    </w:div>
    <w:div w:id="1213736252">
      <w:bodyDiv w:val="1"/>
      <w:marLeft w:val="0"/>
      <w:marRight w:val="0"/>
      <w:marTop w:val="0"/>
      <w:marBottom w:val="0"/>
      <w:divBdr>
        <w:top w:val="none" w:sz="0" w:space="0" w:color="auto"/>
        <w:left w:val="none" w:sz="0" w:space="0" w:color="auto"/>
        <w:bottom w:val="none" w:sz="0" w:space="0" w:color="auto"/>
        <w:right w:val="none" w:sz="0" w:space="0" w:color="auto"/>
      </w:divBdr>
      <w:divsChild>
        <w:div w:id="2127387145">
          <w:blockQuote w:val="1"/>
          <w:marLeft w:val="0"/>
          <w:marRight w:val="0"/>
          <w:marTop w:val="0"/>
          <w:marBottom w:val="405"/>
          <w:divBdr>
            <w:top w:val="none" w:sz="0" w:space="0" w:color="auto"/>
            <w:left w:val="none" w:sz="0" w:space="0" w:color="auto"/>
            <w:bottom w:val="none" w:sz="0" w:space="0" w:color="auto"/>
            <w:right w:val="none" w:sz="0" w:space="0" w:color="auto"/>
          </w:divBdr>
        </w:div>
        <w:div w:id="997078547">
          <w:marLeft w:val="0"/>
          <w:marRight w:val="0"/>
          <w:marTop w:val="0"/>
          <w:marBottom w:val="0"/>
          <w:divBdr>
            <w:top w:val="none" w:sz="0" w:space="0" w:color="auto"/>
            <w:left w:val="none" w:sz="0" w:space="0" w:color="auto"/>
            <w:bottom w:val="none" w:sz="0" w:space="0" w:color="auto"/>
            <w:right w:val="none" w:sz="0" w:space="0" w:color="auto"/>
          </w:divBdr>
        </w:div>
        <w:div w:id="397896290">
          <w:marLeft w:val="0"/>
          <w:marRight w:val="0"/>
          <w:marTop w:val="0"/>
          <w:marBottom w:val="0"/>
          <w:divBdr>
            <w:top w:val="none" w:sz="0" w:space="0" w:color="auto"/>
            <w:left w:val="none" w:sz="0" w:space="0" w:color="auto"/>
            <w:bottom w:val="none" w:sz="0" w:space="0" w:color="auto"/>
            <w:right w:val="none" w:sz="0" w:space="0" w:color="auto"/>
          </w:divBdr>
          <w:divsChild>
            <w:div w:id="617293594">
              <w:blockQuote w:val="1"/>
              <w:marLeft w:val="0"/>
              <w:marRight w:val="0"/>
              <w:marTop w:val="0"/>
              <w:marBottom w:val="405"/>
              <w:divBdr>
                <w:top w:val="none" w:sz="0" w:space="0" w:color="auto"/>
                <w:left w:val="none" w:sz="0" w:space="0" w:color="auto"/>
                <w:bottom w:val="none" w:sz="0" w:space="0" w:color="auto"/>
                <w:right w:val="none" w:sz="0" w:space="0" w:color="auto"/>
              </w:divBdr>
            </w:div>
          </w:divsChild>
        </w:div>
        <w:div w:id="1534810055">
          <w:marLeft w:val="0"/>
          <w:marRight w:val="0"/>
          <w:marTop w:val="0"/>
          <w:marBottom w:val="0"/>
          <w:divBdr>
            <w:top w:val="none" w:sz="0" w:space="0" w:color="auto"/>
            <w:left w:val="none" w:sz="0" w:space="0" w:color="auto"/>
            <w:bottom w:val="none" w:sz="0" w:space="0" w:color="auto"/>
            <w:right w:val="none" w:sz="0" w:space="0" w:color="auto"/>
          </w:divBdr>
        </w:div>
        <w:div w:id="770055190">
          <w:marLeft w:val="0"/>
          <w:marRight w:val="0"/>
          <w:marTop w:val="0"/>
          <w:marBottom w:val="0"/>
          <w:divBdr>
            <w:top w:val="none" w:sz="0" w:space="0" w:color="auto"/>
            <w:left w:val="none" w:sz="0" w:space="0" w:color="auto"/>
            <w:bottom w:val="none" w:sz="0" w:space="0" w:color="auto"/>
            <w:right w:val="none" w:sz="0" w:space="0" w:color="auto"/>
          </w:divBdr>
          <w:divsChild>
            <w:div w:id="595989026">
              <w:blockQuote w:val="1"/>
              <w:marLeft w:val="0"/>
              <w:marRight w:val="0"/>
              <w:marTop w:val="0"/>
              <w:marBottom w:val="405"/>
              <w:divBdr>
                <w:top w:val="none" w:sz="0" w:space="0" w:color="auto"/>
                <w:left w:val="none" w:sz="0" w:space="0" w:color="auto"/>
                <w:bottom w:val="none" w:sz="0" w:space="0" w:color="auto"/>
                <w:right w:val="none" w:sz="0" w:space="0" w:color="auto"/>
              </w:divBdr>
            </w:div>
          </w:divsChild>
        </w:div>
        <w:div w:id="816074086">
          <w:marLeft w:val="0"/>
          <w:marRight w:val="0"/>
          <w:marTop w:val="0"/>
          <w:marBottom w:val="0"/>
          <w:divBdr>
            <w:top w:val="none" w:sz="0" w:space="0" w:color="auto"/>
            <w:left w:val="none" w:sz="0" w:space="0" w:color="auto"/>
            <w:bottom w:val="none" w:sz="0" w:space="0" w:color="auto"/>
            <w:right w:val="none" w:sz="0" w:space="0" w:color="auto"/>
          </w:divBdr>
        </w:div>
        <w:div w:id="190004570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jpeg"/><Relationship Id="rId39" Type="http://schemas.openxmlformats.org/officeDocument/2006/relationships/image" Target="media/image26.png"/><Relationship Id="rId21" Type="http://schemas.openxmlformats.org/officeDocument/2006/relationships/image" Target="media/image13.png"/><Relationship Id="rId34" Type="http://schemas.openxmlformats.org/officeDocument/2006/relationships/image" Target="cid:image007.jpg@01D6C4A4.F1834180" TargetMode="External"/><Relationship Id="rId42" Type="http://schemas.openxmlformats.org/officeDocument/2006/relationships/image" Target="media/image29.png"/><Relationship Id="rId47" Type="http://schemas.openxmlformats.org/officeDocument/2006/relationships/hyperlink" Target="https://docs.aws.amazon.com/AWSEC2/latest/UserGuide/ebs-volumes-multi.html" TargetMode="Externa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cid:image005.jpg@01D6C4A4.F1834180" TargetMode="External"/><Relationship Id="rId11" Type="http://schemas.openxmlformats.org/officeDocument/2006/relationships/image" Target="media/image3.png"/><Relationship Id="rId24" Type="http://schemas.openxmlformats.org/officeDocument/2006/relationships/image" Target="cid:image003.png@01D6C4A4.F1834180" TargetMode="External"/><Relationship Id="rId32" Type="http://schemas.openxmlformats.org/officeDocument/2006/relationships/image" Target="cid:image006.jpg@01D6C4A4.F1834180"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jpeg"/><Relationship Id="rId36" Type="http://schemas.openxmlformats.org/officeDocument/2006/relationships/image" Target="media/image23.png"/><Relationship Id="rId49"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jpeg"/><Relationship Id="rId44" Type="http://schemas.openxmlformats.org/officeDocument/2006/relationships/hyperlink" Target="http://docs.aws.amazon.com/AWSEC2/latest/UserGuide/EBSEncryption.html" TargetMode="External"/><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cid:image004.jpg@01D6C4A4.F1834180" TargetMode="External"/><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1.jpeg"/><Relationship Id="rId38" Type="http://schemas.openxmlformats.org/officeDocument/2006/relationships/image" Target="media/image25.png"/><Relationship Id="rId46" Type="http://schemas.openxmlformats.org/officeDocument/2006/relationships/hyperlink" Target="https://docs.aws.amazon.com/AWSEC2/latest/UserGuide/ebs-volumes-multi.html" TargetMode="External"/><Relationship Id="rId20" Type="http://schemas.openxmlformats.org/officeDocument/2006/relationships/image" Target="media/image12.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unaid.khan\AppData\Roaming\Microsoft\Templates\Blog%20pos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9512082"/>
        <w:category>
          <w:name w:val="General"/>
          <w:gallery w:val="placeholder"/>
        </w:category>
        <w:types>
          <w:type w:val="bbPlcHdr"/>
        </w:types>
        <w:behaviors>
          <w:behavior w:val="content"/>
        </w:behaviors>
        <w:guid w:val="{13FE577D-B179-44FB-833B-5E81FF3866BE}"/>
      </w:docPartPr>
      <w:docPartBody>
        <w:p w:rsidR="006B476F" w:rsidRDefault="00D247FE">
          <w:r w:rsidRPr="000E4380">
            <w:rPr>
              <w:rStyle w:val="PlaceholderText"/>
            </w:rPr>
            <w:t>[Enter Post Title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inherit">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7F35"/>
    <w:rsid w:val="004E7F35"/>
    <w:rsid w:val="00577ED2"/>
    <w:rsid w:val="006126B4"/>
    <w:rsid w:val="006B476F"/>
    <w:rsid w:val="00731C2E"/>
    <w:rsid w:val="00947FF6"/>
    <w:rsid w:val="00D247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247F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Blog">
  <a:themeElements>
    <a:clrScheme name="Blog">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Blog">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log">
      <a:fillStyleLst>
        <a:solidFill>
          <a:schemeClr val="phClr"/>
        </a:solidFill>
        <a:gradFill rotWithShape="1">
          <a:gsLst>
            <a:gs pos="0">
              <a:schemeClr val="phClr">
                <a:tint val="50000"/>
                <a:shade val="98000"/>
                <a:satMod val="300000"/>
              </a:schemeClr>
            </a:gs>
            <a:gs pos="25000">
              <a:schemeClr val="phClr">
                <a:tint val="37000"/>
                <a:shade val="98000"/>
                <a:satMod val="300000"/>
              </a:schemeClr>
            </a:gs>
            <a:gs pos="100000">
              <a:schemeClr val="phClr">
                <a:tint val="5000"/>
                <a:satMod val="350000"/>
              </a:schemeClr>
            </a:gs>
          </a:gsLst>
          <a:lin ang="16200000" scaled="1"/>
        </a:gradFill>
        <a:gradFill rotWithShape="1">
          <a:gsLst>
            <a:gs pos="0">
              <a:schemeClr val="phClr">
                <a:shade val="75000"/>
                <a:satMod val="160000"/>
              </a:schemeClr>
            </a:gs>
            <a:gs pos="62000">
              <a:schemeClr val="phClr">
                <a:satMod val="125000"/>
              </a:schemeClr>
            </a:gs>
            <a:gs pos="100000">
              <a:schemeClr val="phClr">
                <a:tint val="80000"/>
                <a:satMod val="140000"/>
              </a:schemeClr>
            </a:gs>
          </a:gsLst>
          <a:lin ang="16200000" scaled="0"/>
        </a:gradFill>
      </a:fillStyleLst>
      <a:lnStyleLst>
        <a:ln w="6350" cap="rnd" cmpd="sng" algn="ctr">
          <a:solidFill>
            <a:schemeClr val="phClr"/>
          </a:solidFill>
          <a:prstDash val="solid"/>
        </a:ln>
        <a:ln w="25400" cap="rnd" cmpd="sng" algn="ctr">
          <a:solidFill>
            <a:schemeClr val="phClr"/>
          </a:solidFill>
          <a:prstDash val="solid"/>
        </a:ln>
        <a:ln w="34925" cap="rnd" cmpd="sng" algn="ctr">
          <a:solidFill>
            <a:schemeClr val="phClr"/>
          </a:solidFill>
          <a:prstDash val="solid"/>
        </a:ln>
      </a:lnStyleLst>
      <a:effectStyleLst>
        <a:effectStyle>
          <a:effectLst>
            <a:outerShdw blurRad="63500" dist="25400" dir="5400000">
              <a:srgbClr val="000000">
                <a:alpha val="43137"/>
              </a:srgbClr>
            </a:outerShdw>
          </a:effectLst>
        </a:effectStyle>
        <a:effectStyle>
          <a:effectLst>
            <a:outerShdw blurRad="50800" dist="38100" dir="5400000">
              <a:srgbClr val="000000">
                <a:alpha val="45882"/>
              </a:srgbClr>
            </a:outerShdw>
          </a:effectLst>
          <a:scene3d>
            <a:camera prst="orthographicFront" fov="0">
              <a:rot lat="0" lon="0" rev="0"/>
            </a:camera>
            <a:lightRig rig="contrasting" dir="t">
              <a:rot lat="0" lon="0" rev="16500000"/>
            </a:lightRig>
          </a:scene3d>
          <a:sp3d contourW="12700" prstMaterial="powder">
            <a:bevelT h="50800"/>
            <a:contourClr>
              <a:schemeClr val="ph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contourClr>
          </a:sp3d>
        </a:effectStyle>
      </a:effectStyleLst>
      <a:bgFillStyleLst>
        <a:solidFill>
          <a:schemeClr val="phClr"/>
        </a:solidFill>
        <a:gradFill rotWithShape="1">
          <a:gsLst>
            <a:gs pos="0">
              <a:schemeClr val="phClr">
                <a:shade val="75000"/>
                <a:satMod val="250000"/>
              </a:schemeClr>
            </a:gs>
            <a:gs pos="20000">
              <a:schemeClr val="phClr">
                <a:shade val="85000"/>
                <a:satMod val="175000"/>
              </a:schemeClr>
            </a:gs>
            <a:gs pos="100000">
              <a:schemeClr val="phClr">
                <a:tint val="70000"/>
                <a:satMod val="175000"/>
              </a:schemeClr>
            </a:gs>
          </a:gsLst>
          <a:lin ang="16200000" scaled="1"/>
        </a:gradFill>
        <a:gradFill rotWithShape="1">
          <a:gsLst>
            <a:gs pos="0">
              <a:schemeClr val="phClr">
                <a:shade val="50000"/>
                <a:satMod val="145000"/>
              </a:schemeClr>
            </a:gs>
            <a:gs pos="30000">
              <a:schemeClr val="phClr">
                <a:shade val="65000"/>
                <a:satMod val="155000"/>
              </a:schemeClr>
            </a:gs>
            <a:gs pos="100000">
              <a:schemeClr val="phClr">
                <a:tint val="6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logPostInfo xmlns="http://www.microsoft.com/Office/Word/BlogTool">
  <PostTitle>EBS Volumes/Snapshots</PostTitle>
  <PostDate/>
  <PostID/>
  <Category1/>
  <Category2/>
  <Category3/>
  <Category4/>
  <Category5/>
  <Category6/>
  <Category7/>
  <Category8/>
  <Category9/>
  <Category10/>
  <Account/>
  <Enclosure/>
  <ProviderInfo>
    <PostURL/>
    <API/>
    <Categories/>
    <Trackbacks/>
    <Enclosures/>
    <BlogName/>
    <ImagePostAddress/>
  </ProviderInfo>
  <DefaultAccountEnsured/>
</BlogPostInfo>
</file>

<file path=customXml/item2.xml><?xml version="1.0" encoding="utf-8"?>
<p:properties xmlns:p="http://schemas.microsoft.com/office/2006/metadata/properties" xmlns:xsi="http://www.w3.org/2001/XMLSchema-instance" xmlns:pc="http://schemas.microsoft.com/office/infopath/2007/PartnerControls">
  <documentManagement>
    <LocComments xmlns="4873beb7-5857-4685-be1f-d57550cc96cc" xsi:nil="true"/>
    <ApprovalStatus xmlns="4873beb7-5857-4685-be1f-d57550cc96cc">InProgress</ApprovalStatus>
    <MarketSpecific xmlns="4873beb7-5857-4685-be1f-d57550cc96cc">false</MarketSpecific>
    <ThumbnailAssetId xmlns="4873beb7-5857-4685-be1f-d57550cc96cc" xsi:nil="true"/>
    <PrimaryImageGen xmlns="4873beb7-5857-4685-be1f-d57550cc96cc">false</PrimaryImageGen>
    <LegacyData xmlns="4873beb7-5857-4685-be1f-d57550cc96cc" xsi:nil="true"/>
    <LocRecommendedHandoff xmlns="4873beb7-5857-4685-be1f-d57550cc96cc" xsi:nil="true"/>
    <BusinessGroup xmlns="4873beb7-5857-4685-be1f-d57550cc96cc" xsi:nil="true"/>
    <BlockPublish xmlns="4873beb7-5857-4685-be1f-d57550cc96cc">false</BlockPublish>
    <AssetId xmlns="4873beb7-5857-4685-be1f-d57550cc96cc">TP102843594</AssetId>
    <SourceTitle xmlns="4873beb7-5857-4685-be1f-d57550cc96cc" xsi:nil="true"/>
    <OpenTemplate xmlns="4873beb7-5857-4685-be1f-d57550cc96cc">true</OpenTemplate>
    <UALocComments xmlns="4873beb7-5857-4685-be1f-d57550cc96cc" xsi:nil="true"/>
    <TrustLevel xmlns="4873beb7-5857-4685-be1f-d57550cc96cc">1 Microsoft Managed Content</TrustLevel>
    <FeatureTagsTaxHTField0 xmlns="4873beb7-5857-4685-be1f-d57550cc96cc">
      <Terms xmlns="http://schemas.microsoft.com/office/infopath/2007/PartnerControls"/>
    </FeatureTagsTaxHTField0>
    <PublishStatusLookup xmlns="4873beb7-5857-4685-be1f-d57550cc96cc">
      <Value>1552660</Value>
      <Value>1552661</Value>
      <Value>1552770</Value>
    </PublishStatusLookup>
    <LocLastLocAttemptVersionLookup xmlns="4873beb7-5857-4685-be1f-d57550cc96cc">831172</LocLastLocAttemptVersionLookup>
    <CampaignTagsTaxHTField0 xmlns="4873beb7-5857-4685-be1f-d57550cc96cc">
      <Terms xmlns="http://schemas.microsoft.com/office/infopath/2007/PartnerControls"/>
    </CampaignTagsTaxHTField0>
    <IsSearchable xmlns="4873beb7-5857-4685-be1f-d57550cc96cc">true</IsSearchable>
    <MachineTranslated xmlns="4873beb7-5857-4685-be1f-d57550cc96cc">false</MachineTranslated>
    <Providers xmlns="4873beb7-5857-4685-be1f-d57550cc96cc" xsi:nil="true"/>
    <TemplateTemplateType xmlns="4873beb7-5857-4685-be1f-d57550cc96cc">Word Document Template</TemplateTemplateType>
    <Markets xmlns="4873beb7-5857-4685-be1f-d57550cc96cc"/>
    <APDescription xmlns="4873beb7-5857-4685-be1f-d57550cc96cc" xsi:nil="true"/>
    <ClipArtFilename xmlns="4873beb7-5857-4685-be1f-d57550cc96cc" xsi:nil="true"/>
    <APAuthor xmlns="4873beb7-5857-4685-be1f-d57550cc96cc">
      <UserInfo>
        <DisplayName>REDMOND\ncrowell</DisplayName>
        <AccountId>81</AccountId>
        <AccountType/>
      </UserInfo>
    </APAuthor>
    <LocManualTestRequired xmlns="4873beb7-5857-4685-be1f-d57550cc96cc">false</LocManualTestRequired>
    <EditorialStatus xmlns="4873beb7-5857-4685-be1f-d57550cc96cc">Complete</EditorialStatus>
    <PublishTargets xmlns="4873beb7-5857-4685-be1f-d57550cc96cc">OfficeOnlineVNext</PublishTargets>
    <ScenarioTagsTaxHTField0 xmlns="4873beb7-5857-4685-be1f-d57550cc96cc">
      <Terms xmlns="http://schemas.microsoft.com/office/infopath/2007/PartnerControls"/>
    </ScenarioTagsTaxHTField0>
    <OriginalRelease xmlns="4873beb7-5857-4685-be1f-d57550cc96cc">15</OriginalRelease>
    <AssetStart xmlns="4873beb7-5857-4685-be1f-d57550cc96cc">2012-03-28T21:40:00+00:00</AssetStart>
    <Provider xmlns="4873beb7-5857-4685-be1f-d57550cc96cc" xsi:nil="true"/>
    <AcquiredFrom xmlns="4873beb7-5857-4685-be1f-d57550cc96cc">Internal MS</AcquiredFrom>
    <FriendlyTitle xmlns="4873beb7-5857-4685-be1f-d57550cc96cc" xsi:nil="true"/>
    <LocalizationTagsTaxHTField0 xmlns="4873beb7-5857-4685-be1f-d57550cc96cc">
      <Terms xmlns="http://schemas.microsoft.com/office/infopath/2007/PartnerControls"/>
    </LocalizationTagsTaxHTField0>
    <UALocRecommendation xmlns="4873beb7-5857-4685-be1f-d57550cc96cc">Localize</UALocRecommendation>
    <ShowIn xmlns="4873beb7-5857-4685-be1f-d57550cc96cc">Show everywhere</ShowIn>
    <UANotes xmlns="4873beb7-5857-4685-be1f-d57550cc96cc" xsi:nil="true"/>
    <TemplateStatus xmlns="4873beb7-5857-4685-be1f-d57550cc96cc">Complete</TemplateStatus>
    <InternalTagsTaxHTField0 xmlns="4873beb7-5857-4685-be1f-d57550cc96cc">
      <Terms xmlns="http://schemas.microsoft.com/office/infopath/2007/PartnerControls"/>
    </InternalTagsTaxHTField0>
    <AssetExpire xmlns="4873beb7-5857-4685-be1f-d57550cc96cc">2029-01-01T08:00:00+00:00</AssetExpire>
    <DSATActionTaken xmlns="4873beb7-5857-4685-be1f-d57550cc96cc" xsi:nil="true"/>
    <EditorialTags xmlns="4873beb7-5857-4685-be1f-d57550cc96cc" xsi:nil="true"/>
    <SubmitterId xmlns="4873beb7-5857-4685-be1f-d57550cc96cc" xsi:nil="true"/>
    <ApprovalLog xmlns="4873beb7-5857-4685-be1f-d57550cc96cc" xsi:nil="true"/>
    <AssetType xmlns="4873beb7-5857-4685-be1f-d57550cc96cc">TP</AssetType>
    <BugNumber xmlns="4873beb7-5857-4685-be1f-d57550cc96cc" xsi:nil="true"/>
    <Milestone xmlns="4873beb7-5857-4685-be1f-d57550cc96cc" xsi:nil="true"/>
    <RecommendationsModifier xmlns="4873beb7-5857-4685-be1f-d57550cc96cc">1000</RecommendationsModifier>
    <IntlLangReviewDate xmlns="4873beb7-5857-4685-be1f-d57550cc96cc" xsi:nil="true"/>
    <TPFriendlyName xmlns="4873beb7-5857-4685-be1f-d57550cc96cc" xsi:nil="true"/>
    <IntlLangReview xmlns="4873beb7-5857-4685-be1f-d57550cc96cc">false</IntlLangReview>
    <PolicheckWords xmlns="4873beb7-5857-4685-be1f-d57550cc96cc" xsi:nil="true"/>
    <OriginAsset xmlns="4873beb7-5857-4685-be1f-d57550cc96cc" xsi:nil="true"/>
    <TPNamespace xmlns="4873beb7-5857-4685-be1f-d57550cc96cc" xsi:nil="true"/>
    <TPCommandLine xmlns="4873beb7-5857-4685-be1f-d57550cc96cc" xsi:nil="true"/>
    <IntlLangReviewer xmlns="4873beb7-5857-4685-be1f-d57550cc96cc" xsi:nil="tru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TPComponent xmlns="4873beb7-5857-4685-be1f-d57550cc96cc" xsi:nil="true"/>
    <TPExecutable xmlns="4873beb7-5857-4685-be1f-d57550cc96cc" xsi:nil="true"/>
    <TPLaunchHelpLink xmlns="4873beb7-5857-4685-be1f-d57550cc96cc" xsi:nil="true"/>
    <CSXUpdate xmlns="4873beb7-5857-4685-be1f-d57550cc96cc">false</CSXUpdate>
    <IntlLocPriority xmlns="4873beb7-5857-4685-be1f-d57550cc96cc" xsi:nil="true"/>
    <UAProjectedTotalWords xmlns="4873beb7-5857-4685-be1f-d57550cc96cc" xsi:nil="true"/>
    <OutputCachingOn xmlns="4873beb7-5857-4685-be1f-d57550cc96cc">false</OutputCachingOn>
    <ContentItem xmlns="4873beb7-5857-4685-be1f-d57550cc96cc" xsi:nil="true"/>
    <HandoffToMSDN xmlns="4873beb7-5857-4685-be1f-d57550cc96cc" xsi:nil="true"/>
    <LastModifiedDateTime xmlns="4873beb7-5857-4685-be1f-d57550cc96cc" xsi:nil="true"/>
    <TPApplication xmlns="4873beb7-5857-4685-be1f-d57550cc96cc" xsi:nil="true"/>
    <CSXHash xmlns="4873beb7-5857-4685-be1f-d57550cc96cc" xsi:nil="true"/>
    <DirectSourceMarket xmlns="4873beb7-5857-4685-be1f-d57550cc96cc" xsi:nil="true"/>
    <PlannedPubDate xmlns="4873beb7-5857-4685-be1f-d57550cc96cc" xsi:nil="true"/>
    <CSXSubmissionMarket xmlns="4873beb7-5857-4685-be1f-d57550cc96cc" xsi:nil="true"/>
    <Downloads xmlns="4873beb7-5857-4685-be1f-d57550cc96cc">0</Downloads>
    <ArtSampleDocs xmlns="4873beb7-5857-4685-be1f-d57550cc96cc" xsi:nil="true"/>
    <TPLaunchHelpLinkType xmlns="4873beb7-5857-4685-be1f-d57550cc96cc">Template</TPLaunchHelpLinkType>
    <TimesCloned xmlns="4873beb7-5857-4685-be1f-d57550cc96cc" xsi:nil="true"/>
    <TPAppVersion xmlns="4873beb7-5857-4685-be1f-d57550cc96cc" xsi:nil="true"/>
    <VoteCount xmlns="4873beb7-5857-4685-be1f-d57550cc96cc" xsi:nil="true"/>
    <AverageRating xmlns="4873beb7-5857-4685-be1f-d57550cc96cc" xsi:nil="true"/>
    <UACurrentWords xmlns="4873beb7-5857-4685-be1f-d57550cc96cc" xsi:nil="true"/>
    <TPClientViewer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CrawlForDependencies xmlns="4873beb7-5857-4685-be1f-d57550cc96cc">false</CrawlForDependencies>
    <LastHandOff xmlns="4873beb7-5857-4685-be1f-d57550cc96cc" xsi:nil="true"/>
    <LocMarketGroupTiers2 xmlns="4873beb7-5857-4685-be1f-d57550cc96cc" xsi:nil="true"/>
  </documentManagement>
</p:properties>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F329CAD-B019-4FA6-9FEF-74898909AD20}">
  <ds:schemaRefs>
    <ds:schemaRef ds:uri="http://www.microsoft.com/Office/Word/BlogTool"/>
  </ds:schemaRefs>
</ds:datastoreItem>
</file>

<file path=customXml/itemProps2.xml><?xml version="1.0" encoding="utf-8"?>
<ds:datastoreItem xmlns:ds="http://schemas.openxmlformats.org/officeDocument/2006/customXml" ds:itemID="{3E8E83B5-D8EF-4295-95D5-499630675B99}">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5D1E2072-A7E3-4DAE-9149-608034D634FC}">
  <ds:schemaRefs>
    <ds:schemaRef ds:uri="http://schemas.microsoft.com/sharepoint/v3/contenttype/forms"/>
  </ds:schemaRefs>
</ds:datastoreItem>
</file>

<file path=customXml/itemProps4.xml><?xml version="1.0" encoding="utf-8"?>
<ds:datastoreItem xmlns:ds="http://schemas.openxmlformats.org/officeDocument/2006/customXml" ds:itemID="{460F43D6-C4EC-4FB3-A195-6B4FD975A2A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Blog post.dotx</Template>
  <TotalTime>1078</TotalTime>
  <Pages>1</Pages>
  <Words>8175</Words>
  <Characters>46604</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 Junaid</dc:creator>
  <cp:keywords/>
  <dc:description/>
  <cp:lastModifiedBy>Khan, Junaid</cp:lastModifiedBy>
  <cp:revision>37</cp:revision>
  <dcterms:created xsi:type="dcterms:W3CDTF">2020-11-27T04:06:00Z</dcterms:created>
  <dcterms:modified xsi:type="dcterms:W3CDTF">2022-03-13T05:30:00Z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ampaignTags">
    <vt:lpwstr/>
  </property>
  <property fmtid="{D5CDD505-2E9C-101B-9397-08002B2CF9AE}" pid="4" name="ContentTypeId">
    <vt:lpwstr>0x0101006EDDDB5EE6D98C44930B742096920B300400F5B6D36B3EF94B4E9A635CDF2A18F5B8</vt:lpwstr>
  </property>
  <property fmtid="{D5CDD505-2E9C-101B-9397-08002B2CF9AE}" pid="5" name="LocalizationTags">
    <vt:lpwstr/>
  </property>
  <property fmtid="{D5CDD505-2E9C-101B-9397-08002B2CF9AE}" pid="6" name="FeatureTags">
    <vt:lpwstr/>
  </property>
  <property fmtid="{D5CDD505-2E9C-101B-9397-08002B2CF9AE}" pid="7" name="ScenarioTags">
    <vt:lpwstr/>
  </property>
</Properties>
</file>